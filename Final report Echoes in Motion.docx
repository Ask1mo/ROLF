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ackground w:color="FFFFFF" w:themeColor="background1"/>
  <w:body>
    <w:p w:rsidRPr="00012FB4" w:rsidR="007D00A0" w:rsidP="007D00A0" w:rsidRDefault="007D00A0" w14:paraId="224E153D" w14:textId="26E9ED38">
      <w:pPr>
        <w:pStyle w:val="Normaalweb"/>
      </w:pPr>
      <w:r w:rsidRPr="00E94980">
        <w:rPr>
          <w:noProof/>
        </w:rPr>
        <w:drawing>
          <wp:anchor distT="0" distB="0" distL="114300" distR="114300" simplePos="0" relativeHeight="251658240" behindDoc="0" locked="0" layoutInCell="1" allowOverlap="1" wp14:anchorId="1D996F43" wp14:editId="1667FD4B">
            <wp:simplePos x="0" y="0"/>
            <wp:positionH relativeFrom="page">
              <wp:align>left</wp:align>
            </wp:positionH>
            <wp:positionV relativeFrom="page">
              <wp:align>top</wp:align>
            </wp:positionV>
            <wp:extent cx="7597140" cy="10742930"/>
            <wp:effectExtent l="0" t="0" r="3810" b="1270"/>
            <wp:wrapSquare wrapText="bothSides"/>
            <wp:docPr id="394709156" name="Picture 2" descr="A wire frame with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09156" name="Picture 2" descr="A wire frame with colorful lights&#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97140" cy="107429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D16298" w:rsidR="00F93EBB" w:rsidP="0082233F" w:rsidRDefault="001A339F" w14:paraId="271CBCE4" w14:textId="4187EBEA">
      <w:pPr>
        <w:pStyle w:val="Geenafstand"/>
        <w:rPr>
          <w:rFonts w:ascii="Arial" w:hAnsi="Arial" w:cs="Arial"/>
          <w:sz w:val="44"/>
          <w:szCs w:val="44"/>
          <w:lang w:val="en-GB"/>
        </w:rPr>
      </w:pPr>
      <w:r w:rsidRPr="00D16298">
        <w:rPr>
          <w:rFonts w:ascii="Arial" w:hAnsi="Arial" w:cs="Arial"/>
          <w:sz w:val="44"/>
          <w:szCs w:val="44"/>
          <w:lang w:val="en-GB"/>
        </w:rPr>
        <w:t>Preface</w:t>
      </w:r>
    </w:p>
    <w:p w:rsidRPr="00D16298" w:rsidR="001A339F" w:rsidP="0082233F" w:rsidRDefault="001A339F" w14:paraId="021C0DD4" w14:textId="77777777">
      <w:pPr>
        <w:pStyle w:val="Geenafstand"/>
        <w:rPr>
          <w:rFonts w:ascii="Arial" w:hAnsi="Arial" w:cs="Arial"/>
          <w:lang w:val="en-GB"/>
        </w:rPr>
      </w:pPr>
    </w:p>
    <w:p w:rsidRPr="00D16298" w:rsidR="00272F73" w:rsidP="00272F73" w:rsidRDefault="00272F73" w14:paraId="05E9D97A" w14:textId="153C3BAA">
      <w:pPr>
        <w:pStyle w:val="Geenafstand"/>
        <w:rPr>
          <w:rFonts w:ascii="Arial" w:hAnsi="Arial" w:cs="Arial"/>
          <w:lang w:val="en-GB"/>
        </w:rPr>
      </w:pPr>
      <w:r w:rsidRPr="00D16298">
        <w:rPr>
          <w:rFonts w:ascii="Arial" w:hAnsi="Arial" w:cs="Arial"/>
          <w:lang w:val="en-GB"/>
        </w:rPr>
        <w:t>This project is part of the Fontys minor BeCreative, which took place from February to July 2024 at Fontys Engineering in Eindhoven. Within this minor there are various projects</w:t>
      </w:r>
      <w:r w:rsidR="00FE0814">
        <w:rPr>
          <w:rFonts w:ascii="Arial" w:hAnsi="Arial" w:cs="Arial"/>
          <w:lang w:val="en-GB"/>
        </w:rPr>
        <w:t xml:space="preserve"> which can be done</w:t>
      </w:r>
      <w:r w:rsidRPr="00D16298">
        <w:rPr>
          <w:rFonts w:ascii="Arial" w:hAnsi="Arial" w:cs="Arial"/>
          <w:lang w:val="en-GB"/>
        </w:rPr>
        <w:t xml:space="preserve">, including this </w:t>
      </w:r>
      <w:r w:rsidR="00094DC0">
        <w:rPr>
          <w:rFonts w:ascii="Arial" w:hAnsi="Arial" w:cs="Arial"/>
          <w:lang w:val="en-GB"/>
        </w:rPr>
        <w:t>GLOW</w:t>
      </w:r>
      <w:r w:rsidRPr="00D16298">
        <w:rPr>
          <w:rFonts w:ascii="Arial" w:hAnsi="Arial" w:cs="Arial"/>
          <w:lang w:val="en-GB"/>
        </w:rPr>
        <w:t xml:space="preserve"> project, where students design an installation for the </w:t>
      </w:r>
      <w:r w:rsidR="00094DC0">
        <w:rPr>
          <w:rFonts w:ascii="Arial" w:hAnsi="Arial" w:cs="Arial"/>
          <w:lang w:val="en-GB"/>
        </w:rPr>
        <w:t>GLOW</w:t>
      </w:r>
      <w:r w:rsidRPr="00D16298">
        <w:rPr>
          <w:rFonts w:ascii="Arial" w:hAnsi="Arial" w:cs="Arial"/>
          <w:lang w:val="en-GB"/>
        </w:rPr>
        <w:t xml:space="preserve"> festival held in November 2024. This report describes the entire development process of the installation, from the initial concepts to the final realization of the prototype.</w:t>
      </w:r>
    </w:p>
    <w:p w:rsidRPr="00D16298" w:rsidR="00272F73" w:rsidP="00272F73" w:rsidRDefault="00272F73" w14:paraId="5070CEE8" w14:textId="77777777">
      <w:pPr>
        <w:pStyle w:val="Geenafstand"/>
        <w:rPr>
          <w:rFonts w:ascii="Arial" w:hAnsi="Arial" w:cs="Arial"/>
          <w:lang w:val="en-GB"/>
        </w:rPr>
      </w:pPr>
    </w:p>
    <w:p w:rsidRPr="00D16298" w:rsidR="00272F73" w:rsidP="00272F73" w:rsidRDefault="00272F73" w14:paraId="7748C148" w14:textId="48B7DB9C">
      <w:pPr>
        <w:pStyle w:val="Geenafstand"/>
        <w:rPr>
          <w:rFonts w:ascii="Arial" w:hAnsi="Arial" w:cs="Arial"/>
          <w:lang w:val="en-GB"/>
        </w:rPr>
      </w:pPr>
      <w:r w:rsidRPr="00D16298">
        <w:rPr>
          <w:rFonts w:ascii="Arial" w:hAnsi="Arial" w:cs="Arial"/>
          <w:lang w:val="en-GB"/>
        </w:rPr>
        <w:t>The project was carried out by five students, each from different majors: Ask Blommaert (ICT), Sophie Homan (Mechanical Engineering), Tim Kuiper (Mechanical Engineering), Daniel van Langeveld (Electrical Engineering), and Jolien Renette (Industrial Product Design).</w:t>
      </w:r>
    </w:p>
    <w:p w:rsidRPr="00D16298" w:rsidR="00272F73" w:rsidP="00272F73" w:rsidRDefault="00272F73" w14:paraId="2EB343DC" w14:textId="77777777">
      <w:pPr>
        <w:pStyle w:val="Geenafstand"/>
        <w:rPr>
          <w:rFonts w:ascii="Arial" w:hAnsi="Arial" w:cs="Arial"/>
          <w:lang w:val="en-GB"/>
        </w:rPr>
      </w:pPr>
    </w:p>
    <w:p w:rsidRPr="00D16298" w:rsidR="00272F73" w:rsidP="00272F73" w:rsidRDefault="00272F73" w14:paraId="3D2BEE8D" w14:textId="4E07FE1C">
      <w:pPr>
        <w:pStyle w:val="Geenafstand"/>
        <w:rPr>
          <w:rFonts w:ascii="Arial" w:hAnsi="Arial" w:cs="Arial"/>
          <w:lang w:val="en-GB"/>
        </w:rPr>
      </w:pPr>
      <w:r w:rsidRPr="00D16298">
        <w:rPr>
          <w:rFonts w:ascii="Arial" w:hAnsi="Arial" w:cs="Arial"/>
          <w:lang w:val="en-GB"/>
        </w:rPr>
        <w:t xml:space="preserve">We would like to thank a number of people. In particular, we would like to thank Harold Benten, our tutor, for his valuable guidance throughout the entire project. We are also indebted to the </w:t>
      </w:r>
      <w:r w:rsidR="00094DC0">
        <w:rPr>
          <w:rFonts w:ascii="Arial" w:hAnsi="Arial" w:cs="Arial"/>
          <w:lang w:val="en-GB"/>
        </w:rPr>
        <w:t>GLOW</w:t>
      </w:r>
      <w:r w:rsidRPr="00D16298">
        <w:rPr>
          <w:rFonts w:ascii="Arial" w:hAnsi="Arial" w:cs="Arial"/>
          <w:lang w:val="en-GB"/>
        </w:rPr>
        <w:t xml:space="preserve"> team for their support and the opportunity to present our work at the festival. Finally, we want to express our gratitude to the companies that supported and sponsored our project.</w:t>
      </w:r>
    </w:p>
    <w:p w:rsidRPr="00D16298" w:rsidR="00272F73" w:rsidP="00272F73" w:rsidRDefault="00272F73" w14:paraId="596B79C1" w14:textId="77777777">
      <w:pPr>
        <w:pStyle w:val="Geenafstand"/>
        <w:rPr>
          <w:rFonts w:ascii="Arial" w:hAnsi="Arial" w:cs="Arial"/>
          <w:lang w:val="en-GB"/>
        </w:rPr>
      </w:pPr>
    </w:p>
    <w:p w:rsidRPr="00D16298" w:rsidR="001A339F" w:rsidP="00272F73" w:rsidRDefault="00272F73" w14:paraId="3E5381AA" w14:textId="0B2AB57C">
      <w:pPr>
        <w:pStyle w:val="Geenafstand"/>
        <w:rPr>
          <w:rFonts w:ascii="Arial" w:hAnsi="Arial" w:cs="Arial"/>
          <w:lang w:val="en-GB"/>
        </w:rPr>
      </w:pPr>
      <w:r w:rsidRPr="00D16298">
        <w:rPr>
          <w:rFonts w:ascii="Arial" w:hAnsi="Arial" w:cs="Arial"/>
          <w:lang w:val="en-GB"/>
        </w:rPr>
        <w:t>June 13th 2024</w:t>
      </w:r>
    </w:p>
    <w:p w:rsidR="00751A48" w:rsidRDefault="001C244B" w14:paraId="05E0AEED" w14:textId="3FFA4AB4">
      <w:pPr>
        <w:rPr>
          <w:rFonts w:cs="Arial"/>
        </w:rPr>
      </w:pPr>
      <w:r>
        <w:rPr>
          <w:rFonts w:cs="Arial"/>
        </w:rPr>
        <w:br w:type="page"/>
      </w:r>
    </w:p>
    <w:p w:rsidRPr="00971718" w:rsidR="00751A48" w:rsidP="00272F73" w:rsidRDefault="00751A48" w14:paraId="768F50F7" w14:textId="449AEC99">
      <w:pPr>
        <w:pStyle w:val="Geenafstand"/>
        <w:rPr>
          <w:rFonts w:ascii="Arial" w:hAnsi="Arial" w:cs="Arial"/>
          <w:sz w:val="44"/>
          <w:szCs w:val="44"/>
          <w:lang w:val="en-GB"/>
        </w:rPr>
      </w:pPr>
      <w:r w:rsidRPr="00971718">
        <w:rPr>
          <w:rFonts w:ascii="Arial" w:hAnsi="Arial" w:cs="Arial"/>
          <w:sz w:val="44"/>
          <w:szCs w:val="44"/>
          <w:lang w:val="en-GB"/>
        </w:rPr>
        <w:t>Summary</w:t>
      </w:r>
    </w:p>
    <w:p w:rsidRPr="006B1BD7" w:rsidR="006B1BD7" w:rsidP="006B1BD7" w:rsidRDefault="006B1BD7" w14:paraId="36691BC7" w14:textId="6032FC50">
      <w:pPr>
        <w:pStyle w:val="Geenafstand"/>
        <w:rPr>
          <w:rFonts w:ascii="Arial" w:hAnsi="Arial" w:cs="Arial"/>
          <w:lang w:val="en-GB"/>
        </w:rPr>
      </w:pPr>
      <w:r w:rsidRPr="006B1BD7">
        <w:rPr>
          <w:rFonts w:ascii="Arial" w:hAnsi="Arial" w:cs="Arial"/>
          <w:lang w:val="en-GB"/>
        </w:rPr>
        <w:t xml:space="preserve">The </w:t>
      </w:r>
      <w:r w:rsidR="00094DC0">
        <w:rPr>
          <w:rFonts w:ascii="Arial" w:hAnsi="Arial" w:cs="Arial"/>
          <w:lang w:val="en-GB"/>
        </w:rPr>
        <w:t>GLOW</w:t>
      </w:r>
      <w:r w:rsidRPr="006B1BD7">
        <w:rPr>
          <w:rFonts w:ascii="Arial" w:hAnsi="Arial" w:cs="Arial"/>
          <w:lang w:val="en-GB"/>
        </w:rPr>
        <w:t xml:space="preserve"> Festival in Eindhoven has been an annual event since 2006, showcasing innovative light art from international and local artists. Focused on light art and accessibility, the festival has grown significantly, attracting over 900,000 visitors by 2016 and gaining international recognition. The festival emphasizes innovation and also organizes the </w:t>
      </w:r>
      <w:r w:rsidR="00094DC0">
        <w:rPr>
          <w:rFonts w:ascii="Arial" w:hAnsi="Arial" w:cs="Arial"/>
          <w:lang w:val="en-GB"/>
        </w:rPr>
        <w:t>GLOW</w:t>
      </w:r>
      <w:r w:rsidRPr="006B1BD7">
        <w:rPr>
          <w:rFonts w:ascii="Arial" w:hAnsi="Arial" w:cs="Arial"/>
          <w:lang w:val="en-GB"/>
        </w:rPr>
        <w:t xml:space="preserve"> Academy, which involves students in creating light installations.</w:t>
      </w:r>
    </w:p>
    <w:p w:rsidRPr="006B1BD7" w:rsidR="006B1BD7" w:rsidP="006B1BD7" w:rsidRDefault="006B1BD7" w14:paraId="795B73DC" w14:textId="77777777">
      <w:pPr>
        <w:pStyle w:val="Geenafstand"/>
        <w:rPr>
          <w:rFonts w:ascii="Arial" w:hAnsi="Arial" w:cs="Arial"/>
          <w:lang w:val="en-GB"/>
        </w:rPr>
      </w:pPr>
    </w:p>
    <w:p w:rsidRPr="006B1BD7" w:rsidR="006B1BD7" w:rsidP="006B1BD7" w:rsidRDefault="006B1BD7" w14:paraId="4478C591" w14:textId="0E19DE19">
      <w:pPr>
        <w:pStyle w:val="Geenafstand"/>
        <w:rPr>
          <w:rFonts w:ascii="Arial" w:hAnsi="Arial" w:cs="Arial"/>
          <w:lang w:val="en-GB"/>
        </w:rPr>
      </w:pPr>
      <w:r w:rsidRPr="006B1BD7">
        <w:rPr>
          <w:rFonts w:ascii="Arial" w:hAnsi="Arial" w:cs="Arial"/>
          <w:lang w:val="en-GB"/>
        </w:rPr>
        <w:t xml:space="preserve">Fontys BeCreative is a program for third and fourth-year students with technical backgrounds. It consists out of several projects, one of them being the </w:t>
      </w:r>
      <w:r w:rsidR="00094DC0">
        <w:rPr>
          <w:rFonts w:ascii="Arial" w:hAnsi="Arial" w:cs="Arial"/>
          <w:lang w:val="en-GB"/>
        </w:rPr>
        <w:t>GLOW</w:t>
      </w:r>
      <w:r w:rsidRPr="006B1BD7">
        <w:rPr>
          <w:rFonts w:ascii="Arial" w:hAnsi="Arial" w:cs="Arial"/>
          <w:lang w:val="en-GB"/>
        </w:rPr>
        <w:t xml:space="preserve"> project. It focuses on project-based learning, allowing students to design and build installations for the </w:t>
      </w:r>
      <w:r w:rsidR="00094DC0">
        <w:rPr>
          <w:rFonts w:ascii="Arial" w:hAnsi="Arial" w:cs="Arial"/>
          <w:lang w:val="en-GB"/>
        </w:rPr>
        <w:t>GLOW</w:t>
      </w:r>
      <w:r w:rsidRPr="006B1BD7">
        <w:rPr>
          <w:rFonts w:ascii="Arial" w:hAnsi="Arial" w:cs="Arial"/>
          <w:lang w:val="en-GB"/>
        </w:rPr>
        <w:t xml:space="preserve"> Festival. The program runs for half a school year, with the spring semester for developing ideas and prototypes, and the fall semester for constructing the final installation.</w:t>
      </w:r>
    </w:p>
    <w:p w:rsidRPr="006B1BD7" w:rsidR="006B1BD7" w:rsidP="006B1BD7" w:rsidRDefault="006B1BD7" w14:paraId="6840353F" w14:textId="77777777">
      <w:pPr>
        <w:pStyle w:val="Geenafstand"/>
        <w:rPr>
          <w:rFonts w:ascii="Arial" w:hAnsi="Arial" w:cs="Arial"/>
          <w:lang w:val="en-GB"/>
        </w:rPr>
      </w:pPr>
    </w:p>
    <w:p w:rsidRPr="006B1BD7" w:rsidR="006B1BD7" w:rsidP="006B1BD7" w:rsidRDefault="006B1BD7" w14:paraId="0247AF78" w14:textId="1ADB4CA1">
      <w:pPr>
        <w:pStyle w:val="Geenafstand"/>
        <w:rPr>
          <w:rFonts w:ascii="Arial" w:hAnsi="Arial" w:cs="Arial"/>
          <w:lang w:val="en-GB"/>
        </w:rPr>
      </w:pPr>
      <w:r w:rsidRPr="006B1BD7">
        <w:rPr>
          <w:rFonts w:ascii="Arial" w:hAnsi="Arial" w:cs="Arial"/>
          <w:lang w:val="en-GB"/>
        </w:rPr>
        <w:t>The team that made this report aimed to create an engaging, interactive installation for the November festival. The project required research to ensure a smooth transition for the next team to complete the installation. The project is split between a prototype team (February-July 2024) and an upscaling team (September-November 2024).</w:t>
      </w:r>
      <w:r w:rsidR="00856376">
        <w:rPr>
          <w:rFonts w:ascii="Arial" w:hAnsi="Arial" w:cs="Arial"/>
          <w:lang w:val="en-GB"/>
        </w:rPr>
        <w:t xml:space="preserve"> When the current project is done, the upscaling team</w:t>
      </w:r>
      <w:r w:rsidR="00D951AC">
        <w:rPr>
          <w:rFonts w:ascii="Arial" w:hAnsi="Arial" w:cs="Arial"/>
          <w:lang w:val="en-GB"/>
        </w:rPr>
        <w:t xml:space="preserve"> will brainstorm for the GLOW of 2025</w:t>
      </w:r>
      <w:r w:rsidR="00856376">
        <w:rPr>
          <w:rFonts w:ascii="Arial" w:hAnsi="Arial" w:cs="Arial"/>
          <w:lang w:val="en-GB"/>
        </w:rPr>
        <w:t>.</w:t>
      </w:r>
      <w:r w:rsidRPr="006B1BD7">
        <w:rPr>
          <w:rFonts w:ascii="Arial" w:hAnsi="Arial" w:cs="Arial"/>
          <w:lang w:val="en-GB"/>
        </w:rPr>
        <w:t xml:space="preserve"> This report is made by the prototype team. The installation need</w:t>
      </w:r>
      <w:r w:rsidR="002F48A2">
        <w:rPr>
          <w:rFonts w:ascii="Arial" w:hAnsi="Arial" w:cs="Arial"/>
          <w:lang w:val="en-GB"/>
        </w:rPr>
        <w:t>s</w:t>
      </w:r>
      <w:r w:rsidRPr="006B1BD7">
        <w:rPr>
          <w:rFonts w:ascii="Arial" w:hAnsi="Arial" w:cs="Arial"/>
          <w:lang w:val="en-GB"/>
        </w:rPr>
        <w:t xml:space="preserve"> to withstand outdoor conditions, including wind and snow, requiring waterproof electronics. The team had creative freedom within the festival's theme, guided by the BeCreative method of brainstorming and concept development. The installation had to meet the </w:t>
      </w:r>
      <w:r w:rsidR="00094DC0">
        <w:rPr>
          <w:rFonts w:ascii="Arial" w:hAnsi="Arial" w:cs="Arial"/>
          <w:lang w:val="en-GB"/>
        </w:rPr>
        <w:t>GLOW</w:t>
      </w:r>
      <w:r w:rsidRPr="006B1BD7">
        <w:rPr>
          <w:rFonts w:ascii="Arial" w:hAnsi="Arial" w:cs="Arial"/>
          <w:lang w:val="en-GB"/>
        </w:rPr>
        <w:t xml:space="preserve"> organization's requirements, including a prototype by June and documentation and pre-ordered parts for the next team. Additional sponsorships were needed to increase the budget.</w:t>
      </w:r>
    </w:p>
    <w:p w:rsidRPr="006B1BD7" w:rsidR="006B1BD7" w:rsidP="006B1BD7" w:rsidRDefault="006B1BD7" w14:paraId="1323528F" w14:textId="77777777">
      <w:pPr>
        <w:pStyle w:val="Geenafstand"/>
        <w:rPr>
          <w:rFonts w:ascii="Arial" w:hAnsi="Arial" w:cs="Arial"/>
          <w:lang w:val="en-GB"/>
        </w:rPr>
      </w:pPr>
    </w:p>
    <w:p w:rsidRPr="006B1BD7" w:rsidR="006B1BD7" w:rsidP="006B1BD7" w:rsidRDefault="006B1BD7" w14:paraId="4D22E1C3" w14:textId="5A44665E">
      <w:pPr>
        <w:pStyle w:val="Geenafstand"/>
        <w:rPr>
          <w:rFonts w:ascii="Arial" w:hAnsi="Arial" w:cs="Arial"/>
          <w:lang w:val="en-GB"/>
        </w:rPr>
      </w:pPr>
      <w:r w:rsidRPr="006B1BD7">
        <w:rPr>
          <w:rFonts w:ascii="Arial" w:hAnsi="Arial" w:cs="Arial"/>
          <w:lang w:val="en-GB"/>
        </w:rPr>
        <w:t xml:space="preserve">Using the BeCreative method, each team member generated 20 ideas, narrowed down to a top five, and then refined to two final concepts: "The Grid" and "Pipes." "The Grid" visualized energy flow, while "Pipes" focused on light and sound interaction through a network of pipes. "Pipes" was chosen based on audience votes at a </w:t>
      </w:r>
      <w:r w:rsidR="00094DC0">
        <w:rPr>
          <w:rFonts w:ascii="Arial" w:hAnsi="Arial" w:cs="Arial"/>
          <w:lang w:val="en-GB"/>
        </w:rPr>
        <w:t>GLOW</w:t>
      </w:r>
      <w:r w:rsidRPr="006B1BD7">
        <w:rPr>
          <w:rFonts w:ascii="Arial" w:hAnsi="Arial" w:cs="Arial"/>
          <w:lang w:val="en-GB"/>
        </w:rPr>
        <w:t xml:space="preserve"> Academy event and evolved into "Echoes in Motion." This installation features interconnected pipes with horns that transmit light and sound, symbolizing digital communication and promoting empathy and dialogue.</w:t>
      </w:r>
    </w:p>
    <w:p w:rsidRPr="006B1BD7" w:rsidR="006B1BD7" w:rsidP="006B1BD7" w:rsidRDefault="006B1BD7" w14:paraId="4E3BCDF4" w14:textId="77777777">
      <w:pPr>
        <w:pStyle w:val="Geenafstand"/>
        <w:rPr>
          <w:rFonts w:ascii="Arial" w:hAnsi="Arial" w:cs="Arial"/>
          <w:lang w:val="en-GB"/>
        </w:rPr>
      </w:pPr>
    </w:p>
    <w:p w:rsidRPr="006B1BD7" w:rsidR="006B1BD7" w:rsidP="006B1BD7" w:rsidRDefault="006B1BD7" w14:paraId="6758FADB" w14:textId="05159B7E">
      <w:pPr>
        <w:pStyle w:val="Geenafstand"/>
        <w:rPr>
          <w:rFonts w:ascii="Arial" w:hAnsi="Arial" w:cs="Arial"/>
          <w:lang w:val="en-GB"/>
        </w:rPr>
      </w:pPr>
      <w:r w:rsidRPr="006B1BD7">
        <w:rPr>
          <w:rFonts w:ascii="Arial" w:hAnsi="Arial" w:cs="Arial"/>
          <w:lang w:val="en-GB"/>
        </w:rPr>
        <w:t xml:space="preserve">The prototype includes three horns at a 1:1 scale. The final installation will be a complex network of pipes with horns at varying heights for accessibility. The mechanical part includes satin pipes </w:t>
      </w:r>
      <w:r w:rsidR="00DA1484">
        <w:rPr>
          <w:rFonts w:ascii="Arial" w:hAnsi="Arial" w:cs="Arial"/>
          <w:lang w:val="en-GB"/>
        </w:rPr>
        <w:t>housing</w:t>
      </w:r>
      <w:r w:rsidRPr="006B1BD7">
        <w:rPr>
          <w:rFonts w:ascii="Arial" w:hAnsi="Arial" w:cs="Arial"/>
          <w:lang w:val="en-GB"/>
        </w:rPr>
        <w:t xml:space="preserve"> transparent pipes </w:t>
      </w:r>
      <w:r w:rsidR="00DA1484">
        <w:rPr>
          <w:rFonts w:ascii="Arial" w:hAnsi="Arial" w:cs="Arial"/>
          <w:lang w:val="en-GB"/>
        </w:rPr>
        <w:t>which in turn</w:t>
      </w:r>
      <w:r w:rsidRPr="006B1BD7">
        <w:rPr>
          <w:rFonts w:ascii="Arial" w:hAnsi="Arial" w:cs="Arial"/>
          <w:lang w:val="en-GB"/>
        </w:rPr>
        <w:t xml:space="preserve"> house</w:t>
      </w:r>
      <w:r w:rsidR="00DA1484">
        <w:rPr>
          <w:rFonts w:ascii="Arial" w:hAnsi="Arial" w:cs="Arial"/>
          <w:lang w:val="en-GB"/>
        </w:rPr>
        <w:t>s</w:t>
      </w:r>
      <w:r w:rsidRPr="006B1BD7">
        <w:rPr>
          <w:rFonts w:ascii="Arial" w:hAnsi="Arial" w:cs="Arial"/>
          <w:lang w:val="en-GB"/>
        </w:rPr>
        <w:t xml:space="preserve"> LED strips and cables, 3D-printed horns and different types of cross sections. To withstand outdoor conditions, the horns and cross sections are waterproofed with O-rings and sealants. The electrical design includes microphones, speakers, RGB LEDs, and a control system using ESP32 boards. The light system requires 12V RGB LED strips, which use most of the system's energy. The software manages light and sound interactions, with a self-discovery system for modules to communicate and create a network map, using serial data pass-through for communication.</w:t>
      </w:r>
    </w:p>
    <w:p w:rsidRPr="006B1BD7" w:rsidR="006B1BD7" w:rsidP="006B1BD7" w:rsidRDefault="006B1BD7" w14:paraId="5B9C8F01" w14:textId="77777777">
      <w:pPr>
        <w:pStyle w:val="Geenafstand"/>
        <w:rPr>
          <w:rFonts w:ascii="Arial" w:hAnsi="Arial" w:cs="Arial"/>
          <w:lang w:val="en-GB"/>
        </w:rPr>
      </w:pPr>
    </w:p>
    <w:p w:rsidRPr="006B1BD7" w:rsidR="006B1BD7" w:rsidP="006B1BD7" w:rsidRDefault="006B1BD7" w14:paraId="40E7DB1E" w14:textId="6F350506">
      <w:pPr>
        <w:pStyle w:val="Geenafstand"/>
        <w:rPr>
          <w:rFonts w:ascii="Arial" w:hAnsi="Arial" w:cs="Arial"/>
          <w:lang w:val="en-GB"/>
        </w:rPr>
      </w:pPr>
      <w:r w:rsidRPr="006B1BD7">
        <w:rPr>
          <w:rFonts w:ascii="Arial" w:hAnsi="Arial" w:cs="Arial"/>
          <w:lang w:val="en-GB"/>
        </w:rPr>
        <w:t xml:space="preserve">The report details the process of designing and developing the "Echoes in Motion" installation for the </w:t>
      </w:r>
      <w:r w:rsidR="00094DC0">
        <w:rPr>
          <w:rFonts w:ascii="Arial" w:hAnsi="Arial" w:cs="Arial"/>
          <w:lang w:val="en-GB"/>
        </w:rPr>
        <w:t>GLOW</w:t>
      </w:r>
      <w:r w:rsidRPr="006B1BD7">
        <w:rPr>
          <w:rFonts w:ascii="Arial" w:hAnsi="Arial" w:cs="Arial"/>
          <w:lang w:val="en-GB"/>
        </w:rPr>
        <w:t xml:space="preserve"> Festival. It highlights the importance of innovation, collaboration, and technical skills in creating an interactive light art installation. Recommendations include acquiring or creating a DSP for audio switching, implementing hardware communication to replace Wi-Fi, ensuring stable connections, adding LED visual feedback, preventing message retransmissions, refining audio triggering, completing the pathfinding algorithm, and enhancing module self-discovery. These steps aim to improve the installation's robustness and interactivity for future versions.</w:t>
      </w:r>
    </w:p>
    <w:p w:rsidR="003A1612" w:rsidRDefault="003A1612" w14:paraId="1970E205" w14:textId="056199F3">
      <w:pPr>
        <w:rPr>
          <w:rFonts w:cs="Arial"/>
          <w:sz w:val="24"/>
          <w:szCs w:val="24"/>
        </w:rPr>
      </w:pPr>
      <w:r>
        <w:rPr>
          <w:rFonts w:cs="Arial"/>
          <w:sz w:val="24"/>
          <w:szCs w:val="24"/>
        </w:rPr>
        <w:br w:type="page"/>
      </w:r>
    </w:p>
    <w:p w:rsidRPr="003A1612" w:rsidR="006B1BD7" w:rsidP="00272F73" w:rsidRDefault="006B1BD7" w14:paraId="0C5BAAE4" w14:textId="77777777">
      <w:pPr>
        <w:pStyle w:val="Geenafstand"/>
        <w:rPr>
          <w:rFonts w:ascii="Arial" w:hAnsi="Arial" w:cs="Arial"/>
          <w:sz w:val="24"/>
          <w:szCs w:val="24"/>
          <w:lang w:val="en-GB"/>
        </w:rPr>
      </w:pPr>
    </w:p>
    <w:p w:rsidRPr="00D16298" w:rsidR="00C60899" w:rsidP="00272F73" w:rsidRDefault="00C60899" w14:paraId="57DB19C7" w14:textId="189B50A1">
      <w:pPr>
        <w:pStyle w:val="Geenafstand"/>
        <w:rPr>
          <w:rFonts w:ascii="Arial" w:hAnsi="Arial" w:cs="Arial"/>
          <w:sz w:val="44"/>
          <w:szCs w:val="44"/>
          <w:lang w:val="en-GB"/>
        </w:rPr>
      </w:pPr>
      <w:r w:rsidRPr="00D16298">
        <w:rPr>
          <w:rFonts w:ascii="Arial" w:hAnsi="Arial" w:cs="Arial"/>
          <w:sz w:val="44"/>
          <w:szCs w:val="44"/>
          <w:lang w:val="en-GB"/>
        </w:rPr>
        <w:t>List of Abbreviations</w:t>
      </w:r>
    </w:p>
    <w:tbl>
      <w:tblPr>
        <w:tblStyle w:val="Tabelraster"/>
        <w:tblW w:w="0" w:type="auto"/>
        <w:tblLook w:val="04A0" w:firstRow="1" w:lastRow="0" w:firstColumn="1" w:lastColumn="0" w:noHBand="0" w:noVBand="1"/>
      </w:tblPr>
      <w:tblGrid>
        <w:gridCol w:w="1838"/>
        <w:gridCol w:w="7224"/>
      </w:tblGrid>
      <w:tr w:rsidR="00072E87" w:rsidTr="003A2159" w14:paraId="2737127A" w14:textId="77777777">
        <w:tc>
          <w:tcPr>
            <w:tcW w:w="1838" w:type="dxa"/>
          </w:tcPr>
          <w:p w:rsidR="00072E87" w:rsidP="00272F73" w:rsidRDefault="00AE2F5E" w14:paraId="43FB3E35" w14:textId="6ED06885">
            <w:pPr>
              <w:pStyle w:val="Geenafstand"/>
              <w:rPr>
                <w:rFonts w:ascii="Arial" w:hAnsi="Arial" w:cs="Arial"/>
                <w:lang w:val="en-GB"/>
              </w:rPr>
            </w:pPr>
            <w:r>
              <w:rPr>
                <w:rFonts w:ascii="Arial" w:hAnsi="Arial" w:cs="Arial"/>
                <w:lang w:val="en-GB"/>
              </w:rPr>
              <w:t>R</w:t>
            </w:r>
            <w:r>
              <w:t>GB</w:t>
            </w:r>
          </w:p>
        </w:tc>
        <w:tc>
          <w:tcPr>
            <w:tcW w:w="7224" w:type="dxa"/>
          </w:tcPr>
          <w:p w:rsidR="00072E87" w:rsidP="00272F73" w:rsidRDefault="001538A3" w14:paraId="188E53F1" w14:textId="25B7273E">
            <w:pPr>
              <w:pStyle w:val="Geenafstand"/>
              <w:rPr>
                <w:rFonts w:ascii="Arial" w:hAnsi="Arial" w:cs="Arial"/>
                <w:lang w:val="en-GB"/>
              </w:rPr>
            </w:pPr>
            <w:r>
              <w:rPr>
                <w:rFonts w:ascii="Arial" w:hAnsi="Arial" w:cs="Arial"/>
                <w:lang w:val="en-GB"/>
              </w:rPr>
              <w:t>Red, Green, Blue, usually used for lighting</w:t>
            </w:r>
          </w:p>
        </w:tc>
      </w:tr>
      <w:tr w:rsidR="00072E87" w:rsidTr="003A2159" w14:paraId="5A052350" w14:textId="77777777">
        <w:tc>
          <w:tcPr>
            <w:tcW w:w="1838" w:type="dxa"/>
          </w:tcPr>
          <w:p w:rsidR="00072E87" w:rsidP="00272F73" w:rsidRDefault="00F719DA" w14:paraId="06CCA891" w14:textId="780EEDE2">
            <w:pPr>
              <w:pStyle w:val="Geenafstand"/>
              <w:rPr>
                <w:rFonts w:ascii="Arial" w:hAnsi="Arial" w:cs="Arial"/>
                <w:lang w:val="en-GB"/>
              </w:rPr>
            </w:pPr>
            <w:r>
              <w:rPr>
                <w:rFonts w:ascii="Arial" w:hAnsi="Arial" w:cs="Arial"/>
                <w:lang w:val="en-GB"/>
              </w:rPr>
              <w:t>D</w:t>
            </w:r>
            <w:r>
              <w:t>SP</w:t>
            </w:r>
          </w:p>
        </w:tc>
        <w:tc>
          <w:tcPr>
            <w:tcW w:w="7224" w:type="dxa"/>
          </w:tcPr>
          <w:p w:rsidR="00072E87" w:rsidP="00272F73" w:rsidRDefault="006E4D01" w14:paraId="746B78C5" w14:textId="2FCBEDD1">
            <w:pPr>
              <w:pStyle w:val="Geenafstand"/>
              <w:rPr>
                <w:rFonts w:ascii="Arial" w:hAnsi="Arial" w:cs="Arial"/>
                <w:lang w:val="en-GB"/>
              </w:rPr>
            </w:pPr>
            <w:r>
              <w:rPr>
                <w:rFonts w:ascii="Arial" w:hAnsi="Arial" w:cs="Arial"/>
                <w:lang w:val="en-GB"/>
              </w:rPr>
              <w:t xml:space="preserve">Digital </w:t>
            </w:r>
            <w:r w:rsidR="005C7073">
              <w:rPr>
                <w:rFonts w:ascii="Arial" w:hAnsi="Arial" w:cs="Arial"/>
                <w:lang w:val="en-GB"/>
              </w:rPr>
              <w:t>S</w:t>
            </w:r>
            <w:r>
              <w:rPr>
                <w:rFonts w:ascii="Arial" w:hAnsi="Arial" w:cs="Arial"/>
                <w:lang w:val="en-GB"/>
              </w:rPr>
              <w:t>ignal</w:t>
            </w:r>
            <w:r w:rsidR="00E036E2">
              <w:rPr>
                <w:rFonts w:ascii="Arial" w:hAnsi="Arial" w:cs="Arial"/>
                <w:lang w:val="en-GB"/>
              </w:rPr>
              <w:t xml:space="preserve"> </w:t>
            </w:r>
            <w:r w:rsidR="005C7073">
              <w:rPr>
                <w:rFonts w:ascii="Arial" w:hAnsi="Arial" w:cs="Arial"/>
                <w:lang w:val="en-GB"/>
              </w:rPr>
              <w:t>Processor</w:t>
            </w:r>
            <w:r w:rsidR="001538A3">
              <w:rPr>
                <w:rFonts w:ascii="Arial" w:hAnsi="Arial" w:cs="Arial"/>
                <w:lang w:val="en-GB"/>
              </w:rPr>
              <w:t xml:space="preserve"> </w:t>
            </w:r>
          </w:p>
        </w:tc>
      </w:tr>
      <w:tr w:rsidR="00072E87" w:rsidTr="003A2159" w14:paraId="3F3D5158" w14:textId="77777777">
        <w:tc>
          <w:tcPr>
            <w:tcW w:w="1838" w:type="dxa"/>
          </w:tcPr>
          <w:p w:rsidR="00072E87" w:rsidP="00272F73" w:rsidRDefault="0096113E" w14:paraId="122896BF" w14:textId="0E14F5E6">
            <w:pPr>
              <w:pStyle w:val="Geenafstand"/>
              <w:rPr>
                <w:rFonts w:ascii="Arial" w:hAnsi="Arial" w:cs="Arial"/>
                <w:lang w:val="en-GB"/>
              </w:rPr>
            </w:pPr>
            <w:r>
              <w:rPr>
                <w:rFonts w:ascii="Arial" w:hAnsi="Arial" w:cs="Arial"/>
                <w:lang w:val="en-GB"/>
              </w:rPr>
              <w:t>E</w:t>
            </w:r>
            <w:r>
              <w:t>SP32</w:t>
            </w:r>
          </w:p>
        </w:tc>
        <w:tc>
          <w:tcPr>
            <w:tcW w:w="7224" w:type="dxa"/>
          </w:tcPr>
          <w:p w:rsidR="00072E87" w:rsidP="00272F73" w:rsidRDefault="006E4D01" w14:paraId="3A2BD954" w14:textId="0460A604">
            <w:pPr>
              <w:pStyle w:val="Geenafstand"/>
              <w:rPr>
                <w:rFonts w:ascii="Arial" w:hAnsi="Arial" w:cs="Arial"/>
                <w:lang w:val="en-GB"/>
              </w:rPr>
            </w:pPr>
            <w:r>
              <w:rPr>
                <w:rFonts w:ascii="Arial" w:hAnsi="Arial" w:cs="Arial"/>
                <w:lang w:val="en-GB"/>
              </w:rPr>
              <w:t>Type of micro controller</w:t>
            </w:r>
          </w:p>
        </w:tc>
      </w:tr>
      <w:tr w:rsidR="00072E87" w:rsidTr="003A2159" w14:paraId="6E41CED1" w14:textId="77777777">
        <w:tc>
          <w:tcPr>
            <w:tcW w:w="1838" w:type="dxa"/>
          </w:tcPr>
          <w:p w:rsidR="00072E87" w:rsidP="00272F73" w:rsidRDefault="00790266" w14:paraId="2E66710A" w14:textId="766CAF92">
            <w:pPr>
              <w:pStyle w:val="Geenafstand"/>
              <w:rPr>
                <w:rFonts w:ascii="Arial" w:hAnsi="Arial" w:cs="Arial"/>
                <w:lang w:val="en-GB"/>
              </w:rPr>
            </w:pPr>
            <w:r>
              <w:rPr>
                <w:rFonts w:ascii="Arial" w:hAnsi="Arial" w:cs="Arial"/>
                <w:lang w:val="en-GB"/>
              </w:rPr>
              <w:t>S</w:t>
            </w:r>
            <w:r>
              <w:t>RD</w:t>
            </w:r>
          </w:p>
        </w:tc>
        <w:tc>
          <w:tcPr>
            <w:tcW w:w="7224" w:type="dxa"/>
          </w:tcPr>
          <w:p w:rsidR="00072E87" w:rsidP="00272F73" w:rsidRDefault="006E4D01" w14:paraId="2B0B5ED5" w14:textId="520CED9A">
            <w:pPr>
              <w:pStyle w:val="Geenafstand"/>
              <w:rPr>
                <w:rFonts w:ascii="Arial" w:hAnsi="Arial" w:cs="Arial"/>
                <w:lang w:val="en-GB"/>
              </w:rPr>
            </w:pPr>
            <w:r>
              <w:rPr>
                <w:rFonts w:ascii="Arial" w:hAnsi="Arial" w:cs="Arial"/>
                <w:lang w:val="en-GB"/>
              </w:rPr>
              <w:t>System Requirements Document</w:t>
            </w:r>
          </w:p>
        </w:tc>
      </w:tr>
      <w:tr w:rsidR="00072E87" w:rsidTr="003A2159" w14:paraId="1A6AB6CB" w14:textId="77777777">
        <w:tc>
          <w:tcPr>
            <w:tcW w:w="1838" w:type="dxa"/>
          </w:tcPr>
          <w:p w:rsidR="00072E87" w:rsidP="00272F73" w:rsidRDefault="00B32E04" w14:paraId="6DA82607" w14:textId="63E1B1B7">
            <w:pPr>
              <w:pStyle w:val="Geenafstand"/>
              <w:rPr>
                <w:rFonts w:ascii="Arial" w:hAnsi="Arial" w:cs="Arial"/>
                <w:lang w:val="en-GB"/>
              </w:rPr>
            </w:pPr>
            <w:r>
              <w:rPr>
                <w:rFonts w:ascii="Arial" w:hAnsi="Arial" w:cs="Arial"/>
                <w:lang w:val="en-GB"/>
              </w:rPr>
              <w:t>OTA</w:t>
            </w:r>
          </w:p>
        </w:tc>
        <w:tc>
          <w:tcPr>
            <w:tcW w:w="7224" w:type="dxa"/>
          </w:tcPr>
          <w:p w:rsidR="00072E87" w:rsidP="00272F73" w:rsidRDefault="003A2159" w14:paraId="66C7CF5B" w14:textId="28EA9995">
            <w:pPr>
              <w:pStyle w:val="Geenafstand"/>
              <w:rPr>
                <w:rFonts w:ascii="Arial" w:hAnsi="Arial" w:cs="Arial"/>
                <w:lang w:val="en-GB"/>
              </w:rPr>
            </w:pPr>
            <w:r>
              <w:rPr>
                <w:rFonts w:ascii="Arial" w:hAnsi="Arial" w:cs="Arial"/>
                <w:lang w:val="en-GB"/>
              </w:rPr>
              <w:t>Over The Air, indicating wireless capability</w:t>
            </w:r>
          </w:p>
        </w:tc>
      </w:tr>
      <w:tr w:rsidR="00072E87" w:rsidTr="003A2159" w14:paraId="25AD2DC0" w14:textId="77777777">
        <w:tc>
          <w:tcPr>
            <w:tcW w:w="1838" w:type="dxa"/>
          </w:tcPr>
          <w:p w:rsidR="00072E87" w:rsidP="00272F73" w:rsidRDefault="0094443D" w14:paraId="0AF35055" w14:textId="0CB6D368">
            <w:pPr>
              <w:pStyle w:val="Geenafstand"/>
              <w:rPr>
                <w:rFonts w:ascii="Arial" w:hAnsi="Arial" w:cs="Arial"/>
                <w:lang w:val="en-GB"/>
              </w:rPr>
            </w:pPr>
            <w:r>
              <w:rPr>
                <w:rFonts w:ascii="Arial" w:hAnsi="Arial" w:cs="Arial"/>
                <w:lang w:val="en-GB"/>
              </w:rPr>
              <w:t>PCB</w:t>
            </w:r>
          </w:p>
        </w:tc>
        <w:tc>
          <w:tcPr>
            <w:tcW w:w="7224" w:type="dxa"/>
          </w:tcPr>
          <w:p w:rsidR="00072E87" w:rsidP="00272F73" w:rsidRDefault="0094443D" w14:paraId="335D8467" w14:textId="10D86005">
            <w:pPr>
              <w:pStyle w:val="Geenafstand"/>
              <w:rPr>
                <w:rFonts w:ascii="Arial" w:hAnsi="Arial" w:cs="Arial"/>
                <w:lang w:val="en-GB"/>
              </w:rPr>
            </w:pPr>
            <w:r>
              <w:rPr>
                <w:rFonts w:ascii="Arial" w:hAnsi="Arial" w:cs="Arial"/>
                <w:lang w:val="en-GB"/>
              </w:rPr>
              <w:t>Printed circuit Board</w:t>
            </w:r>
          </w:p>
        </w:tc>
      </w:tr>
      <w:tr w:rsidR="00072E87" w:rsidTr="003A2159" w14:paraId="551C2411" w14:textId="77777777">
        <w:tc>
          <w:tcPr>
            <w:tcW w:w="1838" w:type="dxa"/>
          </w:tcPr>
          <w:p w:rsidR="00072E87" w:rsidP="00272F73" w:rsidRDefault="006D10F5" w14:paraId="7FC0D96A" w14:textId="3B3147D1">
            <w:pPr>
              <w:pStyle w:val="Geenafstand"/>
              <w:rPr>
                <w:rFonts w:ascii="Arial" w:hAnsi="Arial" w:cs="Arial"/>
                <w:lang w:val="en-GB"/>
              </w:rPr>
            </w:pPr>
            <w:r>
              <w:rPr>
                <w:rFonts w:ascii="Arial" w:hAnsi="Arial" w:cs="Arial"/>
                <w:lang w:val="en-GB"/>
              </w:rPr>
              <w:t>OpAmp</w:t>
            </w:r>
          </w:p>
        </w:tc>
        <w:tc>
          <w:tcPr>
            <w:tcW w:w="7224" w:type="dxa"/>
          </w:tcPr>
          <w:p w:rsidR="00072E87" w:rsidP="00272F73" w:rsidRDefault="006D10F5" w14:paraId="2461C054" w14:textId="68FC303E">
            <w:pPr>
              <w:pStyle w:val="Geenafstand"/>
              <w:rPr>
                <w:rFonts w:ascii="Arial" w:hAnsi="Arial" w:cs="Arial"/>
                <w:lang w:val="en-GB"/>
              </w:rPr>
            </w:pPr>
            <w:r>
              <w:rPr>
                <w:rFonts w:ascii="Arial" w:hAnsi="Arial" w:cs="Arial"/>
                <w:lang w:val="en-GB"/>
              </w:rPr>
              <w:t>Operational Amplifier</w:t>
            </w:r>
          </w:p>
        </w:tc>
      </w:tr>
      <w:tr w:rsidR="00072E87" w:rsidTr="003A2159" w14:paraId="079EE421" w14:textId="77777777">
        <w:tc>
          <w:tcPr>
            <w:tcW w:w="1838" w:type="dxa"/>
          </w:tcPr>
          <w:p w:rsidR="00072E87" w:rsidP="00272F73" w:rsidRDefault="00072E87" w14:paraId="33A079F1" w14:textId="77777777">
            <w:pPr>
              <w:pStyle w:val="Geenafstand"/>
              <w:rPr>
                <w:rFonts w:ascii="Arial" w:hAnsi="Arial" w:cs="Arial"/>
                <w:lang w:val="en-GB"/>
              </w:rPr>
            </w:pPr>
          </w:p>
        </w:tc>
        <w:tc>
          <w:tcPr>
            <w:tcW w:w="7224" w:type="dxa"/>
          </w:tcPr>
          <w:p w:rsidR="00072E87" w:rsidP="00272F73" w:rsidRDefault="00072E87" w14:paraId="2E72DD41" w14:textId="77777777">
            <w:pPr>
              <w:pStyle w:val="Geenafstand"/>
              <w:rPr>
                <w:rFonts w:ascii="Arial" w:hAnsi="Arial" w:cs="Arial"/>
                <w:lang w:val="en-GB"/>
              </w:rPr>
            </w:pPr>
          </w:p>
        </w:tc>
      </w:tr>
    </w:tbl>
    <w:p w:rsidR="00800A92" w:rsidRDefault="00C30067" w14:paraId="453F9225" w14:textId="63F78C8A">
      <w:pPr>
        <w:rPr>
          <w:rFonts w:cs="Arial"/>
        </w:rPr>
      </w:pPr>
      <w:r w:rsidRPr="00C30067">
        <w:rPr>
          <w:rFonts w:cs="Arial"/>
        </w:rPr>
        <w:br w:type="page"/>
      </w:r>
    </w:p>
    <w:sdt>
      <w:sdtPr>
        <w:id w:val="-360208810"/>
        <w:docPartObj>
          <w:docPartGallery w:val="Table of Contents"/>
          <w:docPartUnique/>
        </w:docPartObj>
        <w:rPr>
          <w:rFonts w:ascii="Arial" w:hAnsi="Arial" w:eastAsia="游明朝" w:cs="Arial" w:eastAsiaTheme="minorEastAsia" w:cstheme="minorBidi"/>
          <w:color w:val="auto"/>
          <w:kern w:val="2"/>
          <w:sz w:val="22"/>
          <w:szCs w:val="22"/>
          <w:lang w:val="nl-NL"/>
          <w14:ligatures w14:val="standardContextual"/>
        </w:rPr>
      </w:sdtPr>
      <w:sdtEndPr>
        <w:rPr>
          <w:rFonts w:ascii="Arial" w:hAnsi="Arial" w:eastAsia="游明朝" w:cs="Arial" w:eastAsiaTheme="minorEastAsia" w:cstheme="minorBidi"/>
          <w:b w:val="1"/>
          <w:bCs w:val="1"/>
          <w:color w:val="auto"/>
          <w:sz w:val="22"/>
          <w:szCs w:val="22"/>
          <w:lang w:val="en-GB"/>
        </w:rPr>
      </w:sdtEndPr>
      <w:sdtContent>
        <w:p w:rsidRPr="00DF1B00" w:rsidR="002131A6" w:rsidRDefault="002131A6" w14:paraId="1135C25B" w14:textId="4801762F">
          <w:pPr>
            <w:pStyle w:val="Kopvaninhoudsopgave"/>
            <w:rPr>
              <w:rFonts w:ascii="Arial" w:hAnsi="Arial" w:cs="Arial"/>
              <w:sz w:val="20"/>
              <w:szCs w:val="20"/>
            </w:rPr>
          </w:pPr>
          <w:r w:rsidRPr="00DF1B00">
            <w:rPr>
              <w:rFonts w:ascii="Arial" w:hAnsi="Arial" w:cs="Arial"/>
              <w:sz w:val="20"/>
              <w:szCs w:val="20"/>
            </w:rPr>
            <w:t>Contents</w:t>
          </w:r>
        </w:p>
        <w:p w:rsidRPr="00DF1B00" w:rsidR="00DF1B00" w:rsidP="00DF1B00" w:rsidRDefault="002131A6" w14:paraId="64EE2DF5" w14:textId="0C14CE11">
          <w:pPr>
            <w:pStyle w:val="Inhopg1"/>
            <w:rPr>
              <w:rFonts w:asciiTheme="minorHAnsi" w:hAnsiTheme="minorHAnsi" w:eastAsiaTheme="minorEastAsia"/>
              <w:noProof/>
              <w:sz w:val="20"/>
              <w:szCs w:val="20"/>
            </w:rPr>
          </w:pPr>
          <w:r w:rsidRPr="00DF1B00">
            <w:rPr>
              <w:sz w:val="20"/>
              <w:szCs w:val="20"/>
            </w:rPr>
            <w:fldChar w:fldCharType="begin"/>
          </w:r>
          <w:r w:rsidRPr="00DF1B00">
            <w:rPr>
              <w:sz w:val="20"/>
              <w:szCs w:val="20"/>
            </w:rPr>
            <w:instrText xml:space="preserve"> TOC \o "1-3" \h \z \u </w:instrText>
          </w:r>
          <w:r w:rsidRPr="00DF1B00">
            <w:rPr>
              <w:sz w:val="20"/>
              <w:szCs w:val="20"/>
              <w:rPrChange w:author="Langeveld,Daniel D. van" w:date="2024-06-22T19:08:00Z" w16du:dateUtc="2024-06-22T17:08:00Z" w:id="0">
                <w:rPr>
                  <w:b/>
                  <w:bCs/>
                  <w:noProof/>
                </w:rPr>
              </w:rPrChange>
            </w:rPr>
            <w:fldChar w:fldCharType="separate"/>
          </w:r>
          <w:hyperlink w:history="1" w:anchor="_Toc169977880">
            <w:r w:rsidRPr="00DF1B00" w:rsidR="00DF1B00">
              <w:rPr>
                <w:rStyle w:val="Hyperlink"/>
                <w:rFonts w:cs="Arial"/>
                <w:noProof/>
                <w:sz w:val="20"/>
                <w:szCs w:val="20"/>
              </w:rPr>
              <w:t>Introduction</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_Toc169977880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5</w:t>
            </w:r>
            <w:r w:rsidRPr="00DF1B00" w:rsidR="00DF1B00">
              <w:rPr>
                <w:noProof/>
                <w:webHidden/>
                <w:sz w:val="20"/>
                <w:szCs w:val="20"/>
              </w:rPr>
              <w:fldChar w:fldCharType="end"/>
            </w:r>
          </w:hyperlink>
        </w:p>
        <w:p w:rsidRPr="00DF1B00" w:rsidR="00DF1B00" w:rsidP="00DF1B00" w:rsidRDefault="00B51044" w14:paraId="206600A0" w14:textId="312BA5EC">
          <w:pPr>
            <w:pStyle w:val="Inhopg1"/>
            <w:rPr>
              <w:rFonts w:asciiTheme="minorHAnsi" w:hAnsiTheme="minorHAnsi" w:eastAsiaTheme="minorEastAsia"/>
              <w:noProof/>
              <w:sz w:val="20"/>
              <w:szCs w:val="20"/>
            </w:rPr>
          </w:pPr>
          <w:hyperlink w:history="1" w:anchor="_Toc169977881">
            <w:r w:rsidRPr="00DF1B00" w:rsidR="00DF1B00">
              <w:rPr>
                <w:rStyle w:val="Hyperlink"/>
                <w:rFonts w:cs="Arial"/>
                <w:noProof/>
                <w:sz w:val="20"/>
                <w:szCs w:val="20"/>
              </w:rPr>
              <w:t>1. Background</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_Toc169977881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6</w:t>
            </w:r>
            <w:r w:rsidRPr="00DF1B00" w:rsidR="00DF1B00">
              <w:rPr>
                <w:noProof/>
                <w:webHidden/>
                <w:sz w:val="20"/>
                <w:szCs w:val="20"/>
              </w:rPr>
              <w:fldChar w:fldCharType="end"/>
            </w:r>
          </w:hyperlink>
        </w:p>
        <w:p w:rsidRPr="00DF1B00" w:rsidR="00DF1B00" w:rsidRDefault="00B51044" w14:paraId="0432ADD4" w14:textId="75DB1001">
          <w:pPr>
            <w:pStyle w:val="Inhopg2"/>
            <w:tabs>
              <w:tab w:val="right" w:leader="dot" w:pos="9062"/>
            </w:tabs>
            <w:rPr>
              <w:rFonts w:asciiTheme="minorHAnsi" w:hAnsiTheme="minorHAnsi" w:eastAsiaTheme="minorEastAsia"/>
              <w:noProof/>
              <w:sz w:val="20"/>
              <w:szCs w:val="20"/>
            </w:rPr>
          </w:pPr>
          <w:hyperlink w:history="1" w:anchor="_Toc169977882">
            <w:r w:rsidRPr="00DF1B00" w:rsidR="00DF1B00">
              <w:rPr>
                <w:rStyle w:val="Hyperlink"/>
                <w:rFonts w:cs="Arial"/>
                <w:noProof/>
                <w:sz w:val="20"/>
                <w:szCs w:val="20"/>
              </w:rPr>
              <w:t>1.1 GLOW festival</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_Toc169977882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6</w:t>
            </w:r>
            <w:r w:rsidRPr="00DF1B00" w:rsidR="00DF1B00">
              <w:rPr>
                <w:noProof/>
                <w:webHidden/>
                <w:sz w:val="20"/>
                <w:szCs w:val="20"/>
              </w:rPr>
              <w:fldChar w:fldCharType="end"/>
            </w:r>
          </w:hyperlink>
        </w:p>
        <w:p w:rsidRPr="00DF1B00" w:rsidR="00DF1B00" w:rsidRDefault="00B51044" w14:paraId="27435E3B" w14:textId="48D49EF4">
          <w:pPr>
            <w:pStyle w:val="Inhopg2"/>
            <w:tabs>
              <w:tab w:val="right" w:leader="dot" w:pos="9062"/>
            </w:tabs>
            <w:rPr>
              <w:rFonts w:asciiTheme="minorHAnsi" w:hAnsiTheme="minorHAnsi" w:eastAsiaTheme="minorEastAsia"/>
              <w:noProof/>
              <w:sz w:val="20"/>
              <w:szCs w:val="20"/>
            </w:rPr>
          </w:pPr>
          <w:hyperlink w:history="1" w:anchor="_Toc169977883">
            <w:r w:rsidRPr="00DF1B00" w:rsidR="00DF1B00">
              <w:rPr>
                <w:rStyle w:val="Hyperlink"/>
                <w:rFonts w:cs="Arial"/>
                <w:noProof/>
                <w:sz w:val="20"/>
                <w:szCs w:val="20"/>
              </w:rPr>
              <w:t>1.2 Fontys BeCreative</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_Toc169977883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6</w:t>
            </w:r>
            <w:r w:rsidRPr="00DF1B00" w:rsidR="00DF1B00">
              <w:rPr>
                <w:noProof/>
                <w:webHidden/>
                <w:sz w:val="20"/>
                <w:szCs w:val="20"/>
              </w:rPr>
              <w:fldChar w:fldCharType="end"/>
            </w:r>
          </w:hyperlink>
        </w:p>
        <w:p w:rsidRPr="00DF1B00" w:rsidR="00DF1B00" w:rsidP="00DF1B00" w:rsidRDefault="00B51044" w14:paraId="5E82CA75" w14:textId="1808DA61">
          <w:pPr>
            <w:pStyle w:val="Inhopg1"/>
            <w:rPr>
              <w:rFonts w:asciiTheme="minorHAnsi" w:hAnsiTheme="minorHAnsi" w:eastAsiaTheme="minorEastAsia"/>
              <w:noProof/>
              <w:sz w:val="20"/>
              <w:szCs w:val="20"/>
            </w:rPr>
          </w:pPr>
          <w:hyperlink w:history="1" w:anchor="_Toc169977884">
            <w:r w:rsidRPr="00DF1B00" w:rsidR="00DF1B00">
              <w:rPr>
                <w:rStyle w:val="Hyperlink"/>
                <w:rFonts w:cs="Arial"/>
                <w:noProof/>
                <w:sz w:val="20"/>
                <w:szCs w:val="20"/>
              </w:rPr>
              <w:t>2. Problem analysis</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_Toc169977884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7</w:t>
            </w:r>
            <w:r w:rsidRPr="00DF1B00" w:rsidR="00DF1B00">
              <w:rPr>
                <w:noProof/>
                <w:webHidden/>
                <w:sz w:val="20"/>
                <w:szCs w:val="20"/>
              </w:rPr>
              <w:fldChar w:fldCharType="end"/>
            </w:r>
          </w:hyperlink>
        </w:p>
        <w:p w:rsidRPr="00DF1B00" w:rsidR="00DF1B00" w:rsidRDefault="00B51044" w14:paraId="5A9DE037" w14:textId="74C3B61F">
          <w:pPr>
            <w:pStyle w:val="Inhopg2"/>
            <w:tabs>
              <w:tab w:val="right" w:leader="dot" w:pos="9062"/>
            </w:tabs>
            <w:rPr>
              <w:rFonts w:asciiTheme="minorHAnsi" w:hAnsiTheme="minorHAnsi" w:eastAsiaTheme="minorEastAsia"/>
              <w:noProof/>
              <w:sz w:val="20"/>
              <w:szCs w:val="20"/>
            </w:rPr>
          </w:pPr>
          <w:hyperlink w:history="1" w:anchor="_Toc169977885">
            <w:r w:rsidRPr="00DF1B00" w:rsidR="00DF1B00">
              <w:rPr>
                <w:rStyle w:val="Hyperlink"/>
                <w:rFonts w:cs="Arial"/>
                <w:noProof/>
                <w:sz w:val="20"/>
                <w:szCs w:val="20"/>
              </w:rPr>
              <w:t>2.1 Problem description</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_Toc169977885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7</w:t>
            </w:r>
            <w:r w:rsidRPr="00DF1B00" w:rsidR="00DF1B00">
              <w:rPr>
                <w:noProof/>
                <w:webHidden/>
                <w:sz w:val="20"/>
                <w:szCs w:val="20"/>
              </w:rPr>
              <w:fldChar w:fldCharType="end"/>
            </w:r>
          </w:hyperlink>
        </w:p>
        <w:p w:rsidRPr="00DF1B00" w:rsidR="00DF1B00" w:rsidRDefault="00B51044" w14:paraId="75AF8587" w14:textId="38B29E10">
          <w:pPr>
            <w:pStyle w:val="Inhopg2"/>
            <w:tabs>
              <w:tab w:val="right" w:leader="dot" w:pos="9062"/>
            </w:tabs>
            <w:rPr>
              <w:rFonts w:asciiTheme="minorHAnsi" w:hAnsiTheme="minorHAnsi" w:eastAsiaTheme="minorEastAsia"/>
              <w:noProof/>
              <w:sz w:val="20"/>
              <w:szCs w:val="20"/>
            </w:rPr>
          </w:pPr>
          <w:hyperlink w:history="1" w:anchor="_Toc169977886">
            <w:r w:rsidRPr="00DF1B00" w:rsidR="00DF1B00">
              <w:rPr>
                <w:rStyle w:val="Hyperlink"/>
                <w:rFonts w:cs="Arial"/>
                <w:noProof/>
                <w:sz w:val="20"/>
                <w:szCs w:val="20"/>
              </w:rPr>
              <w:t>2.2 Research goal</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_Toc169977886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7</w:t>
            </w:r>
            <w:r w:rsidRPr="00DF1B00" w:rsidR="00DF1B00">
              <w:rPr>
                <w:noProof/>
                <w:webHidden/>
                <w:sz w:val="20"/>
                <w:szCs w:val="20"/>
              </w:rPr>
              <w:fldChar w:fldCharType="end"/>
            </w:r>
          </w:hyperlink>
        </w:p>
        <w:p w:rsidRPr="00DF1B00" w:rsidR="00DF1B00" w:rsidRDefault="00B51044" w14:paraId="69A28D4B" w14:textId="109CBEF0">
          <w:pPr>
            <w:pStyle w:val="Inhopg2"/>
            <w:tabs>
              <w:tab w:val="right" w:leader="dot" w:pos="9062"/>
            </w:tabs>
            <w:rPr>
              <w:rFonts w:asciiTheme="minorHAnsi" w:hAnsiTheme="minorHAnsi" w:eastAsiaTheme="minorEastAsia"/>
              <w:noProof/>
              <w:sz w:val="20"/>
              <w:szCs w:val="20"/>
            </w:rPr>
          </w:pPr>
          <w:hyperlink w:history="1" w:anchor="_Toc169977887">
            <w:r w:rsidRPr="00DF1B00" w:rsidR="00DF1B00">
              <w:rPr>
                <w:rStyle w:val="Hyperlink"/>
                <w:rFonts w:cs="Arial"/>
                <w:noProof/>
                <w:sz w:val="20"/>
                <w:szCs w:val="20"/>
              </w:rPr>
              <w:t>2.3 Conditions &amp; restrictions</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_Toc169977887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7</w:t>
            </w:r>
            <w:r w:rsidRPr="00DF1B00" w:rsidR="00DF1B00">
              <w:rPr>
                <w:noProof/>
                <w:webHidden/>
                <w:sz w:val="20"/>
                <w:szCs w:val="20"/>
              </w:rPr>
              <w:fldChar w:fldCharType="end"/>
            </w:r>
          </w:hyperlink>
        </w:p>
        <w:p w:rsidRPr="00DF1B00" w:rsidR="00DF1B00" w:rsidRDefault="00B51044" w14:paraId="1C135CD3" w14:textId="18FD831D">
          <w:pPr>
            <w:pStyle w:val="Inhopg2"/>
            <w:tabs>
              <w:tab w:val="right" w:leader="dot" w:pos="9062"/>
            </w:tabs>
            <w:rPr>
              <w:rFonts w:asciiTheme="minorHAnsi" w:hAnsiTheme="minorHAnsi" w:eastAsiaTheme="minorEastAsia"/>
              <w:noProof/>
              <w:sz w:val="20"/>
              <w:szCs w:val="20"/>
            </w:rPr>
          </w:pPr>
          <w:hyperlink w:history="1" w:anchor="_Toc169977888">
            <w:r w:rsidRPr="00DF1B00" w:rsidR="00DF1B00">
              <w:rPr>
                <w:rStyle w:val="Hyperlink"/>
                <w:rFonts w:cs="Arial"/>
                <w:noProof/>
                <w:sz w:val="20"/>
                <w:szCs w:val="20"/>
              </w:rPr>
              <w:t>2.4 Approach</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_Toc169977888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8</w:t>
            </w:r>
            <w:r w:rsidRPr="00DF1B00" w:rsidR="00DF1B00">
              <w:rPr>
                <w:noProof/>
                <w:webHidden/>
                <w:sz w:val="20"/>
                <w:szCs w:val="20"/>
              </w:rPr>
              <w:fldChar w:fldCharType="end"/>
            </w:r>
          </w:hyperlink>
        </w:p>
        <w:p w:rsidRPr="00DF1B00" w:rsidR="00DF1B00" w:rsidRDefault="00B51044" w14:paraId="2DDCD7AE" w14:textId="1968CDF3">
          <w:pPr>
            <w:pStyle w:val="Inhopg2"/>
            <w:tabs>
              <w:tab w:val="right" w:leader="dot" w:pos="9062"/>
            </w:tabs>
            <w:rPr>
              <w:rFonts w:asciiTheme="minorHAnsi" w:hAnsiTheme="minorHAnsi" w:eastAsiaTheme="minorEastAsia"/>
              <w:noProof/>
              <w:sz w:val="20"/>
              <w:szCs w:val="20"/>
            </w:rPr>
          </w:pPr>
          <w:hyperlink w:history="1" w:anchor="_Toc169977889">
            <w:r w:rsidRPr="00DF1B00" w:rsidR="00DF1B00">
              <w:rPr>
                <w:rStyle w:val="Hyperlink"/>
                <w:rFonts w:cs="Arial"/>
                <w:noProof/>
                <w:sz w:val="20"/>
                <w:szCs w:val="20"/>
              </w:rPr>
              <w:t>2.5 Requirements</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_Toc169977889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8</w:t>
            </w:r>
            <w:r w:rsidRPr="00DF1B00" w:rsidR="00DF1B00">
              <w:rPr>
                <w:noProof/>
                <w:webHidden/>
                <w:sz w:val="20"/>
                <w:szCs w:val="20"/>
              </w:rPr>
              <w:fldChar w:fldCharType="end"/>
            </w:r>
          </w:hyperlink>
        </w:p>
        <w:p w:rsidRPr="00DF1B00" w:rsidR="00DF1B00" w:rsidP="00DF1B00" w:rsidRDefault="00B51044" w14:paraId="0C4AFD90" w14:textId="4A226DFD">
          <w:pPr>
            <w:pStyle w:val="Inhopg1"/>
            <w:rPr>
              <w:rFonts w:asciiTheme="minorHAnsi" w:hAnsiTheme="minorHAnsi" w:eastAsiaTheme="minorEastAsia"/>
              <w:noProof/>
              <w:sz w:val="20"/>
              <w:szCs w:val="20"/>
            </w:rPr>
          </w:pPr>
          <w:hyperlink w:history="1" w:anchor="_Toc169977890">
            <w:r w:rsidRPr="00DF1B00" w:rsidR="00DF1B00">
              <w:rPr>
                <w:rStyle w:val="Hyperlink"/>
                <w:rFonts w:cs="Arial"/>
                <w:noProof/>
                <w:sz w:val="20"/>
                <w:szCs w:val="20"/>
              </w:rPr>
              <w:t>3. Concepts &amp; Story</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_Toc169977890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9</w:t>
            </w:r>
            <w:r w:rsidRPr="00DF1B00" w:rsidR="00DF1B00">
              <w:rPr>
                <w:noProof/>
                <w:webHidden/>
                <w:sz w:val="20"/>
                <w:szCs w:val="20"/>
              </w:rPr>
              <w:fldChar w:fldCharType="end"/>
            </w:r>
          </w:hyperlink>
        </w:p>
        <w:p w:rsidRPr="00DF1B00" w:rsidR="00DF1B00" w:rsidRDefault="00B51044" w14:paraId="33EE3E80" w14:textId="260AE569">
          <w:pPr>
            <w:pStyle w:val="Inhopg2"/>
            <w:tabs>
              <w:tab w:val="right" w:leader="dot" w:pos="9062"/>
            </w:tabs>
            <w:rPr>
              <w:rFonts w:asciiTheme="minorHAnsi" w:hAnsiTheme="minorHAnsi" w:eastAsiaTheme="minorEastAsia"/>
              <w:noProof/>
              <w:sz w:val="20"/>
              <w:szCs w:val="20"/>
            </w:rPr>
          </w:pPr>
          <w:hyperlink w:history="1" w:anchor="_Toc169977891">
            <w:r w:rsidRPr="00DF1B00" w:rsidR="00DF1B00">
              <w:rPr>
                <w:rStyle w:val="Hyperlink"/>
                <w:rFonts w:cs="Arial"/>
                <w:noProof/>
                <w:sz w:val="20"/>
                <w:szCs w:val="20"/>
              </w:rPr>
              <w:t>3.1 Brainstorming &amp; Fontys BeCreative method</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_Toc169977891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9</w:t>
            </w:r>
            <w:r w:rsidRPr="00DF1B00" w:rsidR="00DF1B00">
              <w:rPr>
                <w:noProof/>
                <w:webHidden/>
                <w:sz w:val="20"/>
                <w:szCs w:val="20"/>
              </w:rPr>
              <w:fldChar w:fldCharType="end"/>
            </w:r>
          </w:hyperlink>
        </w:p>
        <w:p w:rsidRPr="00DF1B00" w:rsidR="00DF1B00" w:rsidRDefault="00B51044" w14:paraId="55E08F63" w14:textId="28BD367C">
          <w:pPr>
            <w:pStyle w:val="Inhopg2"/>
            <w:tabs>
              <w:tab w:val="right" w:leader="dot" w:pos="9062"/>
            </w:tabs>
            <w:rPr>
              <w:rFonts w:asciiTheme="minorHAnsi" w:hAnsiTheme="minorHAnsi" w:eastAsiaTheme="minorEastAsia"/>
              <w:noProof/>
              <w:sz w:val="20"/>
              <w:szCs w:val="20"/>
            </w:rPr>
          </w:pPr>
          <w:hyperlink w:history="1" w:anchor="_Toc169977892">
            <w:r w:rsidRPr="00DF1B00" w:rsidR="00DF1B00">
              <w:rPr>
                <w:rStyle w:val="Hyperlink"/>
                <w:rFonts w:cs="Arial"/>
                <w:noProof/>
                <w:sz w:val="20"/>
                <w:szCs w:val="20"/>
              </w:rPr>
              <w:t>3.2 Concepts</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_Toc169977892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9</w:t>
            </w:r>
            <w:r w:rsidRPr="00DF1B00" w:rsidR="00DF1B00">
              <w:rPr>
                <w:noProof/>
                <w:webHidden/>
                <w:sz w:val="20"/>
                <w:szCs w:val="20"/>
              </w:rPr>
              <w:fldChar w:fldCharType="end"/>
            </w:r>
          </w:hyperlink>
        </w:p>
        <w:p w:rsidRPr="00DF1B00" w:rsidR="00DF1B00" w:rsidRDefault="00B51044" w14:paraId="22E9AF78" w14:textId="544277B0">
          <w:pPr>
            <w:pStyle w:val="Inhopg2"/>
            <w:tabs>
              <w:tab w:val="right" w:leader="dot" w:pos="9062"/>
            </w:tabs>
            <w:rPr>
              <w:rFonts w:asciiTheme="minorHAnsi" w:hAnsiTheme="minorHAnsi" w:eastAsiaTheme="minorEastAsia"/>
              <w:noProof/>
              <w:sz w:val="20"/>
              <w:szCs w:val="20"/>
            </w:rPr>
          </w:pPr>
          <w:hyperlink w:history="1" w:anchor="_Toc169977893">
            <w:r w:rsidRPr="00DF1B00" w:rsidR="00DF1B00">
              <w:rPr>
                <w:rStyle w:val="Hyperlink"/>
                <w:rFonts w:cs="Arial"/>
                <w:noProof/>
                <w:sz w:val="20"/>
                <w:szCs w:val="20"/>
              </w:rPr>
              <w:t>3.3 Testing &amp; Final Idea</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_Toc169977893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10</w:t>
            </w:r>
            <w:r w:rsidRPr="00DF1B00" w:rsidR="00DF1B00">
              <w:rPr>
                <w:noProof/>
                <w:webHidden/>
                <w:sz w:val="20"/>
                <w:szCs w:val="20"/>
              </w:rPr>
              <w:fldChar w:fldCharType="end"/>
            </w:r>
          </w:hyperlink>
        </w:p>
        <w:p w:rsidRPr="00DF1B00" w:rsidR="00DF1B00" w:rsidRDefault="00B51044" w14:paraId="79FD54A6" w14:textId="270F6F0D">
          <w:pPr>
            <w:pStyle w:val="Inhopg2"/>
            <w:tabs>
              <w:tab w:val="right" w:leader="dot" w:pos="9062"/>
            </w:tabs>
            <w:rPr>
              <w:rFonts w:asciiTheme="minorHAnsi" w:hAnsiTheme="minorHAnsi" w:eastAsiaTheme="minorEastAsia"/>
              <w:noProof/>
              <w:sz w:val="20"/>
              <w:szCs w:val="20"/>
            </w:rPr>
          </w:pPr>
          <w:hyperlink w:history="1" w:anchor="_Toc169977894">
            <w:r w:rsidRPr="00DF1B00" w:rsidR="00DF1B00">
              <w:rPr>
                <w:rStyle w:val="Hyperlink"/>
                <w:rFonts w:cs="Arial"/>
                <w:noProof/>
                <w:sz w:val="20"/>
                <w:szCs w:val="20"/>
              </w:rPr>
              <w:t>3.4 Pipes: 6 concepts</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_Toc169977894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11</w:t>
            </w:r>
            <w:r w:rsidRPr="00DF1B00" w:rsidR="00DF1B00">
              <w:rPr>
                <w:noProof/>
                <w:webHidden/>
                <w:sz w:val="20"/>
                <w:szCs w:val="20"/>
              </w:rPr>
              <w:fldChar w:fldCharType="end"/>
            </w:r>
          </w:hyperlink>
        </w:p>
        <w:p w:rsidRPr="00DF1B00" w:rsidR="00DF1B00" w:rsidRDefault="00B51044" w14:paraId="06A55E24" w14:textId="55D35A7E">
          <w:pPr>
            <w:pStyle w:val="Inhopg2"/>
            <w:tabs>
              <w:tab w:val="right" w:leader="dot" w:pos="9062"/>
            </w:tabs>
            <w:rPr>
              <w:rFonts w:asciiTheme="minorHAnsi" w:hAnsiTheme="minorHAnsi" w:eastAsiaTheme="minorEastAsia"/>
              <w:noProof/>
              <w:sz w:val="20"/>
              <w:szCs w:val="20"/>
            </w:rPr>
          </w:pPr>
          <w:hyperlink w:history="1" w:anchor="_Toc169977895">
            <w:r w:rsidRPr="00DF1B00" w:rsidR="00DF1B00">
              <w:rPr>
                <w:rStyle w:val="Hyperlink"/>
                <w:rFonts w:cs="Arial"/>
                <w:noProof/>
                <w:sz w:val="20"/>
                <w:szCs w:val="20"/>
              </w:rPr>
              <w:t>3.5 Final concept (whole installation)</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_Toc169977895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12</w:t>
            </w:r>
            <w:r w:rsidRPr="00DF1B00" w:rsidR="00DF1B00">
              <w:rPr>
                <w:noProof/>
                <w:webHidden/>
                <w:sz w:val="20"/>
                <w:szCs w:val="20"/>
              </w:rPr>
              <w:fldChar w:fldCharType="end"/>
            </w:r>
          </w:hyperlink>
        </w:p>
        <w:p w:rsidRPr="00DF1B00" w:rsidR="00DF1B00" w:rsidRDefault="00B51044" w14:paraId="11194C0B" w14:textId="580A5121">
          <w:pPr>
            <w:pStyle w:val="Inhopg2"/>
            <w:tabs>
              <w:tab w:val="right" w:leader="dot" w:pos="9062"/>
            </w:tabs>
            <w:rPr>
              <w:rFonts w:asciiTheme="minorHAnsi" w:hAnsiTheme="minorHAnsi" w:eastAsiaTheme="minorEastAsia"/>
              <w:noProof/>
              <w:sz w:val="20"/>
              <w:szCs w:val="20"/>
            </w:rPr>
          </w:pPr>
          <w:hyperlink w:history="1" w:anchor="_Toc169977896">
            <w:r w:rsidRPr="00DF1B00" w:rsidR="00DF1B00">
              <w:rPr>
                <w:rStyle w:val="Hyperlink"/>
                <w:rFonts w:cs="Arial"/>
                <w:noProof/>
                <w:sz w:val="20"/>
                <w:szCs w:val="20"/>
              </w:rPr>
              <w:t>3.6 Story</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_Toc169977896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12</w:t>
            </w:r>
            <w:r w:rsidRPr="00DF1B00" w:rsidR="00DF1B00">
              <w:rPr>
                <w:noProof/>
                <w:webHidden/>
                <w:sz w:val="20"/>
                <w:szCs w:val="20"/>
              </w:rPr>
              <w:fldChar w:fldCharType="end"/>
            </w:r>
          </w:hyperlink>
        </w:p>
        <w:p w:rsidRPr="00DF1B00" w:rsidR="00DF1B00" w:rsidP="00DF1B00" w:rsidRDefault="00B51044" w14:paraId="128707FB" w14:textId="67958683">
          <w:pPr>
            <w:pStyle w:val="Inhopg1"/>
            <w:rPr>
              <w:rFonts w:asciiTheme="minorHAnsi" w:hAnsiTheme="minorHAnsi" w:eastAsiaTheme="minorEastAsia"/>
              <w:noProof/>
              <w:sz w:val="20"/>
              <w:szCs w:val="20"/>
            </w:rPr>
          </w:pPr>
          <w:hyperlink w:history="1" w:anchor="_Toc169977897">
            <w:r w:rsidRPr="00DF1B00" w:rsidR="00DF1B00">
              <w:rPr>
                <w:rStyle w:val="Hyperlink"/>
                <w:rFonts w:cs="Arial"/>
                <w:noProof/>
                <w:sz w:val="20"/>
                <w:szCs w:val="20"/>
              </w:rPr>
              <w:t>4. Construction &amp; Development</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_Toc169977897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13</w:t>
            </w:r>
            <w:r w:rsidRPr="00DF1B00" w:rsidR="00DF1B00">
              <w:rPr>
                <w:noProof/>
                <w:webHidden/>
                <w:sz w:val="20"/>
                <w:szCs w:val="20"/>
              </w:rPr>
              <w:fldChar w:fldCharType="end"/>
            </w:r>
          </w:hyperlink>
        </w:p>
        <w:p w:rsidRPr="00DF1B00" w:rsidR="00DF1B00" w:rsidRDefault="00B51044" w14:paraId="6149F4AF" w14:textId="523E0935">
          <w:pPr>
            <w:pStyle w:val="Inhopg2"/>
            <w:tabs>
              <w:tab w:val="right" w:leader="dot" w:pos="9062"/>
            </w:tabs>
            <w:rPr>
              <w:rFonts w:asciiTheme="minorHAnsi" w:hAnsiTheme="minorHAnsi" w:eastAsiaTheme="minorEastAsia"/>
              <w:noProof/>
              <w:sz w:val="20"/>
              <w:szCs w:val="20"/>
            </w:rPr>
          </w:pPr>
          <w:hyperlink w:history="1" w:anchor="_Toc169977898">
            <w:r w:rsidRPr="00DF1B00" w:rsidR="00DF1B00">
              <w:rPr>
                <w:rStyle w:val="Hyperlink"/>
                <w:noProof/>
                <w:sz w:val="20"/>
                <w:szCs w:val="20"/>
              </w:rPr>
              <w:t>4.1 Prototyping</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_Toc169977898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13</w:t>
            </w:r>
            <w:r w:rsidRPr="00DF1B00" w:rsidR="00DF1B00">
              <w:rPr>
                <w:noProof/>
                <w:webHidden/>
                <w:sz w:val="20"/>
                <w:szCs w:val="20"/>
              </w:rPr>
              <w:fldChar w:fldCharType="end"/>
            </w:r>
          </w:hyperlink>
        </w:p>
        <w:p w:rsidRPr="00DF1B00" w:rsidR="00DF1B00" w:rsidRDefault="00B51044" w14:paraId="6D3CC8DE" w14:textId="16BE1648">
          <w:pPr>
            <w:pStyle w:val="Inhopg2"/>
            <w:tabs>
              <w:tab w:val="right" w:leader="dot" w:pos="9062"/>
            </w:tabs>
            <w:rPr>
              <w:rFonts w:asciiTheme="minorHAnsi" w:hAnsiTheme="minorHAnsi" w:eastAsiaTheme="minorEastAsia"/>
              <w:noProof/>
              <w:sz w:val="20"/>
              <w:szCs w:val="20"/>
            </w:rPr>
          </w:pPr>
          <w:hyperlink w:history="1" w:anchor="_Toc169977899">
            <w:r w:rsidRPr="00DF1B00" w:rsidR="00DF1B00">
              <w:rPr>
                <w:rStyle w:val="Hyperlink"/>
                <w:noProof/>
                <w:sz w:val="20"/>
                <w:szCs w:val="20"/>
              </w:rPr>
              <w:t>4.2 Final Installation</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_Toc169977899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13</w:t>
            </w:r>
            <w:r w:rsidRPr="00DF1B00" w:rsidR="00DF1B00">
              <w:rPr>
                <w:noProof/>
                <w:webHidden/>
                <w:sz w:val="20"/>
                <w:szCs w:val="20"/>
              </w:rPr>
              <w:fldChar w:fldCharType="end"/>
            </w:r>
          </w:hyperlink>
        </w:p>
        <w:p w:rsidRPr="00DF1B00" w:rsidR="00DF1B00" w:rsidRDefault="00B51044" w14:paraId="4FF2F10C" w14:textId="7B78CCD5">
          <w:pPr>
            <w:pStyle w:val="Inhopg2"/>
            <w:tabs>
              <w:tab w:val="right" w:leader="dot" w:pos="9062"/>
            </w:tabs>
            <w:rPr>
              <w:rFonts w:asciiTheme="minorHAnsi" w:hAnsiTheme="minorHAnsi" w:eastAsiaTheme="minorEastAsia"/>
              <w:noProof/>
              <w:sz w:val="20"/>
              <w:szCs w:val="20"/>
            </w:rPr>
          </w:pPr>
          <w:hyperlink w:history="1" w:anchor="_Toc169977900">
            <w:r w:rsidRPr="00DF1B00" w:rsidR="00DF1B00">
              <w:rPr>
                <w:rStyle w:val="Hyperlink"/>
                <w:noProof/>
                <w:sz w:val="20"/>
                <w:szCs w:val="20"/>
              </w:rPr>
              <w:t>4.3 Mechanical Design</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_Toc169977900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14</w:t>
            </w:r>
            <w:r w:rsidRPr="00DF1B00" w:rsidR="00DF1B00">
              <w:rPr>
                <w:noProof/>
                <w:webHidden/>
                <w:sz w:val="20"/>
                <w:szCs w:val="20"/>
              </w:rPr>
              <w:fldChar w:fldCharType="end"/>
            </w:r>
          </w:hyperlink>
        </w:p>
        <w:p w:rsidRPr="00DF1B00" w:rsidR="00DF1B00" w:rsidRDefault="00B51044" w14:paraId="361631B3" w14:textId="6FB22784">
          <w:pPr>
            <w:pStyle w:val="Inhopg2"/>
            <w:tabs>
              <w:tab w:val="right" w:leader="dot" w:pos="9062"/>
            </w:tabs>
            <w:rPr>
              <w:rFonts w:asciiTheme="minorHAnsi" w:hAnsiTheme="minorHAnsi" w:eastAsiaTheme="minorEastAsia"/>
              <w:noProof/>
              <w:sz w:val="20"/>
              <w:szCs w:val="20"/>
            </w:rPr>
          </w:pPr>
          <w:hyperlink w:history="1" w:anchor="_Toc169977901">
            <w:r w:rsidRPr="00DF1B00" w:rsidR="00DF1B00">
              <w:rPr>
                <w:rStyle w:val="Hyperlink"/>
                <w:noProof/>
                <w:sz w:val="20"/>
                <w:szCs w:val="20"/>
              </w:rPr>
              <w:t>4.4 Electrical design</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_Toc169977901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16</w:t>
            </w:r>
            <w:r w:rsidRPr="00DF1B00" w:rsidR="00DF1B00">
              <w:rPr>
                <w:noProof/>
                <w:webHidden/>
                <w:sz w:val="20"/>
                <w:szCs w:val="20"/>
              </w:rPr>
              <w:fldChar w:fldCharType="end"/>
            </w:r>
          </w:hyperlink>
        </w:p>
        <w:p w:rsidRPr="00DF1B00" w:rsidR="00DF1B00" w:rsidRDefault="00B51044" w14:paraId="0C7D7FCA" w14:textId="72571705">
          <w:pPr>
            <w:pStyle w:val="Inhopg2"/>
            <w:tabs>
              <w:tab w:val="right" w:leader="dot" w:pos="9062"/>
            </w:tabs>
            <w:rPr>
              <w:rFonts w:asciiTheme="minorHAnsi" w:hAnsiTheme="minorHAnsi" w:eastAsiaTheme="minorEastAsia"/>
              <w:noProof/>
              <w:sz w:val="20"/>
              <w:szCs w:val="20"/>
            </w:rPr>
          </w:pPr>
          <w:hyperlink w:history="1" w:anchor="_Toc169977902">
            <w:r w:rsidRPr="00DF1B00" w:rsidR="00DF1B00">
              <w:rPr>
                <w:rStyle w:val="Hyperlink"/>
                <w:rFonts w:cs="Arial"/>
                <w:noProof/>
                <w:sz w:val="20"/>
                <w:szCs w:val="20"/>
              </w:rPr>
              <w:t>4.5 Software</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_Toc169977902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19</w:t>
            </w:r>
            <w:r w:rsidRPr="00DF1B00" w:rsidR="00DF1B00">
              <w:rPr>
                <w:noProof/>
                <w:webHidden/>
                <w:sz w:val="20"/>
                <w:szCs w:val="20"/>
              </w:rPr>
              <w:fldChar w:fldCharType="end"/>
            </w:r>
          </w:hyperlink>
        </w:p>
        <w:p w:rsidRPr="00DF1B00" w:rsidR="00DF1B00" w:rsidP="00DF1B00" w:rsidRDefault="00B51044" w14:paraId="459C211B" w14:textId="55D95703">
          <w:pPr>
            <w:pStyle w:val="Inhopg1"/>
            <w:rPr>
              <w:rFonts w:asciiTheme="minorHAnsi" w:hAnsiTheme="minorHAnsi" w:eastAsiaTheme="minorEastAsia"/>
              <w:noProof/>
              <w:sz w:val="20"/>
              <w:szCs w:val="20"/>
            </w:rPr>
          </w:pPr>
          <w:hyperlink w:history="1" w:anchor="_Toc169977903">
            <w:r w:rsidRPr="00DF1B00" w:rsidR="00DF1B00">
              <w:rPr>
                <w:rStyle w:val="Hyperlink"/>
                <w:rFonts w:cs="Arial"/>
                <w:noProof/>
                <w:sz w:val="20"/>
                <w:szCs w:val="20"/>
              </w:rPr>
              <w:t>5. Promotion &amp; Sponsoring</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_Toc169977903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21</w:t>
            </w:r>
            <w:r w:rsidRPr="00DF1B00" w:rsidR="00DF1B00">
              <w:rPr>
                <w:noProof/>
                <w:webHidden/>
                <w:sz w:val="20"/>
                <w:szCs w:val="20"/>
              </w:rPr>
              <w:fldChar w:fldCharType="end"/>
            </w:r>
          </w:hyperlink>
        </w:p>
        <w:p w:rsidRPr="00DF1B00" w:rsidR="00DF1B00" w:rsidRDefault="00B51044" w14:paraId="11AECF8B" w14:textId="4A27536E">
          <w:pPr>
            <w:pStyle w:val="Inhopg2"/>
            <w:tabs>
              <w:tab w:val="right" w:leader="dot" w:pos="9062"/>
            </w:tabs>
            <w:rPr>
              <w:rFonts w:asciiTheme="minorHAnsi" w:hAnsiTheme="minorHAnsi" w:eastAsiaTheme="minorEastAsia"/>
              <w:noProof/>
              <w:sz w:val="20"/>
              <w:szCs w:val="20"/>
            </w:rPr>
          </w:pPr>
          <w:hyperlink w:history="1" w:anchor="_Toc169977904">
            <w:r w:rsidRPr="00DF1B00" w:rsidR="00DF1B00">
              <w:rPr>
                <w:rStyle w:val="Hyperlink"/>
                <w:noProof/>
                <w:sz w:val="20"/>
                <w:szCs w:val="20"/>
                <w:lang w:val="en-US"/>
              </w:rPr>
              <w:t>5.1 Website</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_Toc169977904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21</w:t>
            </w:r>
            <w:r w:rsidRPr="00DF1B00" w:rsidR="00DF1B00">
              <w:rPr>
                <w:noProof/>
                <w:webHidden/>
                <w:sz w:val="20"/>
                <w:szCs w:val="20"/>
              </w:rPr>
              <w:fldChar w:fldCharType="end"/>
            </w:r>
          </w:hyperlink>
        </w:p>
        <w:p w:rsidRPr="00DF1B00" w:rsidR="00DF1B00" w:rsidRDefault="00B51044" w14:paraId="7A5CCCF4" w14:textId="75A39737">
          <w:pPr>
            <w:pStyle w:val="Inhopg2"/>
            <w:tabs>
              <w:tab w:val="right" w:leader="dot" w:pos="9062"/>
            </w:tabs>
            <w:rPr>
              <w:rFonts w:asciiTheme="minorHAnsi" w:hAnsiTheme="minorHAnsi" w:eastAsiaTheme="minorEastAsia"/>
              <w:noProof/>
              <w:sz w:val="20"/>
              <w:szCs w:val="20"/>
            </w:rPr>
          </w:pPr>
          <w:hyperlink w:history="1" w:anchor="_Toc169977905">
            <w:r w:rsidRPr="00DF1B00" w:rsidR="00DF1B00">
              <w:rPr>
                <w:rStyle w:val="Hyperlink"/>
                <w:noProof/>
                <w:sz w:val="20"/>
                <w:szCs w:val="20"/>
                <w:lang w:val="en-US"/>
              </w:rPr>
              <w:t>5.2 Sponsorships</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_Toc169977905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21</w:t>
            </w:r>
            <w:r w:rsidRPr="00DF1B00" w:rsidR="00DF1B00">
              <w:rPr>
                <w:noProof/>
                <w:webHidden/>
                <w:sz w:val="20"/>
                <w:szCs w:val="20"/>
              </w:rPr>
              <w:fldChar w:fldCharType="end"/>
            </w:r>
          </w:hyperlink>
        </w:p>
        <w:p w:rsidRPr="00DF1B00" w:rsidR="00DF1B00" w:rsidP="00DF1B00" w:rsidRDefault="00B51044" w14:paraId="552F9517" w14:textId="2FC0EA55">
          <w:pPr>
            <w:pStyle w:val="Inhopg1"/>
            <w:rPr>
              <w:rFonts w:asciiTheme="minorHAnsi" w:hAnsiTheme="minorHAnsi" w:eastAsiaTheme="minorEastAsia"/>
              <w:noProof/>
              <w:sz w:val="20"/>
              <w:szCs w:val="20"/>
            </w:rPr>
          </w:pPr>
          <w:hyperlink w:history="1" w:anchor="_Toc169977906">
            <w:r w:rsidRPr="00DF1B00" w:rsidR="00DF1B00">
              <w:rPr>
                <w:rStyle w:val="Hyperlink"/>
                <w:rFonts w:cs="Arial"/>
                <w:noProof/>
                <w:sz w:val="20"/>
                <w:szCs w:val="20"/>
              </w:rPr>
              <w:t>6. Future &amp; Financing</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_Toc169977906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22</w:t>
            </w:r>
            <w:r w:rsidRPr="00DF1B00" w:rsidR="00DF1B00">
              <w:rPr>
                <w:noProof/>
                <w:webHidden/>
                <w:sz w:val="20"/>
                <w:szCs w:val="20"/>
              </w:rPr>
              <w:fldChar w:fldCharType="end"/>
            </w:r>
          </w:hyperlink>
        </w:p>
        <w:p w:rsidRPr="00DF1B00" w:rsidR="00DF1B00" w:rsidRDefault="00B51044" w14:paraId="1D77754A" w14:textId="4F974FBD">
          <w:pPr>
            <w:pStyle w:val="Inhopg2"/>
            <w:tabs>
              <w:tab w:val="right" w:leader="dot" w:pos="9062"/>
            </w:tabs>
            <w:rPr>
              <w:rFonts w:asciiTheme="minorHAnsi" w:hAnsiTheme="minorHAnsi" w:eastAsiaTheme="minorEastAsia"/>
              <w:noProof/>
              <w:sz w:val="20"/>
              <w:szCs w:val="20"/>
            </w:rPr>
          </w:pPr>
          <w:hyperlink w:history="1" w:anchor="_Toc169977907">
            <w:r w:rsidRPr="00DF1B00" w:rsidR="00DF1B00">
              <w:rPr>
                <w:rStyle w:val="Hyperlink"/>
                <w:rFonts w:cs="Arial"/>
                <w:noProof/>
                <w:sz w:val="20"/>
                <w:szCs w:val="20"/>
              </w:rPr>
              <w:t>6.1 Preparation Future</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_Toc169977907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22</w:t>
            </w:r>
            <w:r w:rsidRPr="00DF1B00" w:rsidR="00DF1B00">
              <w:rPr>
                <w:noProof/>
                <w:webHidden/>
                <w:sz w:val="20"/>
                <w:szCs w:val="20"/>
              </w:rPr>
              <w:fldChar w:fldCharType="end"/>
            </w:r>
          </w:hyperlink>
        </w:p>
        <w:p w:rsidRPr="00DF1B00" w:rsidR="00DF1B00" w:rsidRDefault="00B51044" w14:paraId="0ADB5ADF" w14:textId="42B5CF6F">
          <w:pPr>
            <w:pStyle w:val="Inhopg2"/>
            <w:tabs>
              <w:tab w:val="right" w:leader="dot" w:pos="9062"/>
            </w:tabs>
            <w:rPr>
              <w:rFonts w:asciiTheme="minorHAnsi" w:hAnsiTheme="minorHAnsi" w:eastAsiaTheme="minorEastAsia"/>
              <w:noProof/>
              <w:sz w:val="20"/>
              <w:szCs w:val="20"/>
            </w:rPr>
          </w:pPr>
          <w:hyperlink w:history="1" w:anchor="_Toc169977908">
            <w:r w:rsidRPr="00DF1B00" w:rsidR="00DF1B00">
              <w:rPr>
                <w:rStyle w:val="Hyperlink"/>
                <w:rFonts w:cs="Arial"/>
                <w:noProof/>
                <w:sz w:val="20"/>
                <w:szCs w:val="20"/>
              </w:rPr>
              <w:t>6.2 Financing</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_Toc169977908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22</w:t>
            </w:r>
            <w:r w:rsidRPr="00DF1B00" w:rsidR="00DF1B00">
              <w:rPr>
                <w:noProof/>
                <w:webHidden/>
                <w:sz w:val="20"/>
                <w:szCs w:val="20"/>
              </w:rPr>
              <w:fldChar w:fldCharType="end"/>
            </w:r>
          </w:hyperlink>
        </w:p>
        <w:p w:rsidRPr="00DF1B00" w:rsidR="00DF1B00" w:rsidP="00DF1B00" w:rsidRDefault="00B51044" w14:paraId="1C39DF53" w14:textId="36D2D48D">
          <w:pPr>
            <w:pStyle w:val="Inhopg1"/>
            <w:rPr>
              <w:rFonts w:asciiTheme="minorHAnsi" w:hAnsiTheme="minorHAnsi" w:eastAsiaTheme="minorEastAsia"/>
              <w:noProof/>
              <w:sz w:val="20"/>
              <w:szCs w:val="20"/>
            </w:rPr>
          </w:pPr>
          <w:hyperlink w:history="1" w:anchor="_Toc169977909">
            <w:r w:rsidRPr="00DF1B00" w:rsidR="00DF1B00">
              <w:rPr>
                <w:rStyle w:val="Hyperlink"/>
                <w:rFonts w:cs="Arial"/>
                <w:noProof/>
                <w:sz w:val="20"/>
                <w:szCs w:val="20"/>
              </w:rPr>
              <w:t>7. Conclusion &amp; Recommendations</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_Toc169977909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23</w:t>
            </w:r>
            <w:r w:rsidRPr="00DF1B00" w:rsidR="00DF1B00">
              <w:rPr>
                <w:noProof/>
                <w:webHidden/>
                <w:sz w:val="20"/>
                <w:szCs w:val="20"/>
              </w:rPr>
              <w:fldChar w:fldCharType="end"/>
            </w:r>
          </w:hyperlink>
        </w:p>
        <w:p w:rsidRPr="00DF1B00" w:rsidR="00DF1B00" w:rsidRDefault="00B51044" w14:paraId="73394379" w14:textId="3195FFE6">
          <w:pPr>
            <w:pStyle w:val="Inhopg2"/>
            <w:tabs>
              <w:tab w:val="right" w:leader="dot" w:pos="9062"/>
            </w:tabs>
            <w:rPr>
              <w:rFonts w:asciiTheme="minorHAnsi" w:hAnsiTheme="minorHAnsi" w:eastAsiaTheme="minorEastAsia"/>
              <w:noProof/>
              <w:sz w:val="20"/>
              <w:szCs w:val="20"/>
            </w:rPr>
          </w:pPr>
          <w:hyperlink w:history="1" w:anchor="_Toc169977910">
            <w:r w:rsidRPr="00DF1B00" w:rsidR="00DF1B00">
              <w:rPr>
                <w:rStyle w:val="Hyperlink"/>
                <w:rFonts w:cs="Arial"/>
                <w:noProof/>
                <w:sz w:val="20"/>
                <w:szCs w:val="20"/>
              </w:rPr>
              <w:t>7.1 Conclusion</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_Toc169977910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23</w:t>
            </w:r>
            <w:r w:rsidRPr="00DF1B00" w:rsidR="00DF1B00">
              <w:rPr>
                <w:noProof/>
                <w:webHidden/>
                <w:sz w:val="20"/>
                <w:szCs w:val="20"/>
              </w:rPr>
              <w:fldChar w:fldCharType="end"/>
            </w:r>
          </w:hyperlink>
        </w:p>
        <w:p w:rsidRPr="00DF1B00" w:rsidR="00DF1B00" w:rsidRDefault="00B51044" w14:paraId="76DE6E5E" w14:textId="18CD5179">
          <w:pPr>
            <w:pStyle w:val="Inhopg2"/>
            <w:tabs>
              <w:tab w:val="right" w:leader="dot" w:pos="9062"/>
            </w:tabs>
            <w:rPr>
              <w:rFonts w:asciiTheme="minorHAnsi" w:hAnsiTheme="minorHAnsi" w:eastAsiaTheme="minorEastAsia"/>
              <w:noProof/>
              <w:sz w:val="20"/>
              <w:szCs w:val="20"/>
            </w:rPr>
          </w:pPr>
          <w:hyperlink w:history="1" w:anchor="_Toc169977911">
            <w:r w:rsidRPr="00DF1B00" w:rsidR="00DF1B00">
              <w:rPr>
                <w:rStyle w:val="Hyperlink"/>
                <w:rFonts w:cs="Arial"/>
                <w:noProof/>
                <w:sz w:val="20"/>
                <w:szCs w:val="20"/>
              </w:rPr>
              <w:t>7.2 Recommendations</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_Toc169977911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23</w:t>
            </w:r>
            <w:r w:rsidRPr="00DF1B00" w:rsidR="00DF1B00">
              <w:rPr>
                <w:noProof/>
                <w:webHidden/>
                <w:sz w:val="20"/>
                <w:szCs w:val="20"/>
              </w:rPr>
              <w:fldChar w:fldCharType="end"/>
            </w:r>
          </w:hyperlink>
        </w:p>
        <w:p w:rsidRPr="00DF1B00" w:rsidR="00DF1B00" w:rsidP="00DF1B00" w:rsidRDefault="00B51044" w14:paraId="4E3CFE44" w14:textId="0108E57A">
          <w:pPr>
            <w:pStyle w:val="Inhopg1"/>
            <w:rPr>
              <w:rFonts w:asciiTheme="minorHAnsi" w:hAnsiTheme="minorHAnsi" w:eastAsiaTheme="minorEastAsia"/>
              <w:noProof/>
              <w:sz w:val="20"/>
              <w:szCs w:val="20"/>
            </w:rPr>
          </w:pPr>
          <w:hyperlink w:history="1" w:anchor="_Toc169977912">
            <w:r w:rsidRPr="00DF1B00" w:rsidR="00DF1B00">
              <w:rPr>
                <w:rStyle w:val="Hyperlink"/>
                <w:rFonts w:cs="Arial"/>
                <w:noProof/>
                <w:sz w:val="20"/>
                <w:szCs w:val="20"/>
              </w:rPr>
              <w:t>References</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_Toc169977912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25</w:t>
            </w:r>
            <w:r w:rsidRPr="00DF1B00" w:rsidR="00DF1B00">
              <w:rPr>
                <w:noProof/>
                <w:webHidden/>
                <w:sz w:val="20"/>
                <w:szCs w:val="20"/>
              </w:rPr>
              <w:fldChar w:fldCharType="end"/>
            </w:r>
          </w:hyperlink>
        </w:p>
        <w:p w:rsidRPr="00DF1B00" w:rsidR="00DF1B00" w:rsidP="00DF1B00" w:rsidRDefault="00B51044" w14:paraId="14F342C2" w14:textId="759DE1A7">
          <w:pPr>
            <w:pStyle w:val="Inhopg1"/>
            <w:rPr>
              <w:rFonts w:asciiTheme="minorHAnsi" w:hAnsiTheme="minorHAnsi" w:eastAsiaTheme="minorEastAsia"/>
              <w:noProof/>
              <w:sz w:val="20"/>
              <w:szCs w:val="20"/>
            </w:rPr>
          </w:pPr>
          <w:hyperlink w:history="1" w:anchor="_Toc169977913">
            <w:r w:rsidRPr="00DF1B00" w:rsidR="00DF1B00">
              <w:rPr>
                <w:rStyle w:val="Hyperlink"/>
                <w:rFonts w:cs="Arial"/>
                <w:noProof/>
                <w:sz w:val="20"/>
                <w:szCs w:val="20"/>
              </w:rPr>
              <w:t>Appendixes</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_Toc169977913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26</w:t>
            </w:r>
            <w:r w:rsidRPr="00DF1B00" w:rsidR="00DF1B00">
              <w:rPr>
                <w:noProof/>
                <w:webHidden/>
                <w:sz w:val="20"/>
                <w:szCs w:val="20"/>
              </w:rPr>
              <w:fldChar w:fldCharType="end"/>
            </w:r>
          </w:hyperlink>
        </w:p>
        <w:p w:rsidRPr="00DF1B00" w:rsidR="00DF1B00" w:rsidRDefault="00B51044" w14:paraId="5354CDF7" w14:textId="5888180D">
          <w:pPr>
            <w:pStyle w:val="Inhopg2"/>
            <w:tabs>
              <w:tab w:val="right" w:leader="dot" w:pos="9062"/>
            </w:tabs>
            <w:rPr>
              <w:rFonts w:asciiTheme="minorHAnsi" w:hAnsiTheme="minorHAnsi" w:eastAsiaTheme="minorEastAsia"/>
              <w:noProof/>
              <w:sz w:val="20"/>
              <w:szCs w:val="20"/>
            </w:rPr>
          </w:pPr>
          <w:hyperlink w:history="1" w:anchor="_Toc169977914">
            <w:r w:rsidRPr="00DF1B00" w:rsidR="00DF1B00">
              <w:rPr>
                <w:rStyle w:val="Hyperlink"/>
                <w:noProof/>
                <w:sz w:val="20"/>
                <w:szCs w:val="20"/>
              </w:rPr>
              <w:t>Appendix A SRD</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_Toc169977914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26</w:t>
            </w:r>
            <w:r w:rsidRPr="00DF1B00" w:rsidR="00DF1B00">
              <w:rPr>
                <w:noProof/>
                <w:webHidden/>
                <w:sz w:val="20"/>
                <w:szCs w:val="20"/>
              </w:rPr>
              <w:fldChar w:fldCharType="end"/>
            </w:r>
          </w:hyperlink>
        </w:p>
        <w:p w:rsidRPr="00DF1B00" w:rsidR="00DF1B00" w:rsidRDefault="00B51044" w14:paraId="776E4D20" w14:textId="11444CB8">
          <w:pPr>
            <w:pStyle w:val="Inhopg2"/>
            <w:tabs>
              <w:tab w:val="right" w:leader="dot" w:pos="9062"/>
            </w:tabs>
            <w:rPr>
              <w:rFonts w:asciiTheme="minorHAnsi" w:hAnsiTheme="minorHAnsi" w:eastAsiaTheme="minorEastAsia"/>
              <w:noProof/>
              <w:sz w:val="20"/>
              <w:szCs w:val="20"/>
            </w:rPr>
          </w:pPr>
          <w:hyperlink w:history="1" w:anchor="_Toc169977915">
            <w:r w:rsidRPr="00DF1B00" w:rsidR="00DF1B00">
              <w:rPr>
                <w:rStyle w:val="Hyperlink"/>
                <w:noProof/>
                <w:sz w:val="20"/>
                <w:szCs w:val="20"/>
              </w:rPr>
              <w:t xml:space="preserve">Appendix </w:t>
            </w:r>
            <w:r w:rsidRPr="00DF1B00" w:rsidR="00DF1B00">
              <w:rPr>
                <w:rStyle w:val="Hyperlink"/>
                <w:rFonts w:ascii="Aptos Display" w:hAnsi="Aptos Display" w:eastAsia="Aptos Display" w:cs="Aptos Display"/>
                <w:noProof/>
                <w:sz w:val="20"/>
                <w:szCs w:val="20"/>
              </w:rPr>
              <w:t>B Mechanical Design Components</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_Toc169977915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34</w:t>
            </w:r>
            <w:r w:rsidRPr="00DF1B00" w:rsidR="00DF1B00">
              <w:rPr>
                <w:noProof/>
                <w:webHidden/>
                <w:sz w:val="20"/>
                <w:szCs w:val="20"/>
              </w:rPr>
              <w:fldChar w:fldCharType="end"/>
            </w:r>
          </w:hyperlink>
        </w:p>
        <w:p w:rsidRPr="00DF1B00" w:rsidR="00DF1B00" w:rsidRDefault="00B51044" w14:paraId="5D91C101" w14:textId="0A2F3A1F">
          <w:pPr>
            <w:pStyle w:val="Inhopg2"/>
            <w:tabs>
              <w:tab w:val="right" w:leader="dot" w:pos="9062"/>
            </w:tabs>
            <w:rPr>
              <w:rFonts w:asciiTheme="minorHAnsi" w:hAnsiTheme="minorHAnsi" w:eastAsiaTheme="minorEastAsia"/>
              <w:noProof/>
              <w:sz w:val="20"/>
              <w:szCs w:val="20"/>
            </w:rPr>
          </w:pPr>
          <w:hyperlink w:history="1" w:anchor="_Toc169977916">
            <w:r w:rsidRPr="00DF1B00" w:rsidR="00DF1B00">
              <w:rPr>
                <w:rStyle w:val="Hyperlink"/>
                <w:noProof/>
                <w:sz w:val="20"/>
                <w:szCs w:val="20"/>
              </w:rPr>
              <w:t>Appendix C Electrical circuits and PCB designs</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_Toc169977916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39</w:t>
            </w:r>
            <w:r w:rsidRPr="00DF1B00" w:rsidR="00DF1B00">
              <w:rPr>
                <w:noProof/>
                <w:webHidden/>
                <w:sz w:val="20"/>
                <w:szCs w:val="20"/>
              </w:rPr>
              <w:fldChar w:fldCharType="end"/>
            </w:r>
          </w:hyperlink>
        </w:p>
        <w:p w:rsidRPr="00DF1B00" w:rsidR="00DF1B00" w:rsidRDefault="00B51044" w14:paraId="3BA63149" w14:textId="2736FB86">
          <w:pPr>
            <w:pStyle w:val="Inhopg2"/>
            <w:tabs>
              <w:tab w:val="right" w:leader="dot" w:pos="9062"/>
            </w:tabs>
            <w:rPr>
              <w:rFonts w:asciiTheme="minorHAnsi" w:hAnsiTheme="minorHAnsi" w:eastAsiaTheme="minorEastAsia"/>
              <w:noProof/>
              <w:sz w:val="20"/>
              <w:szCs w:val="20"/>
            </w:rPr>
          </w:pPr>
          <w:hyperlink w:history="1" w:anchor="_Toc169977917">
            <w:r w:rsidRPr="00DF1B00" w:rsidR="00DF1B00">
              <w:rPr>
                <w:rStyle w:val="Hyperlink"/>
                <w:sz w:val="20"/>
                <w:szCs w:val="20"/>
              </w:rPr>
              <w:t>Appendix D B</w:t>
            </w:r>
            <w:r w:rsidRPr="00DF1B00" w:rsidR="00DF1B00">
              <w:rPr>
                <w:rStyle w:val="Hyperlink"/>
                <w:noProof/>
                <w:sz w:val="20"/>
                <w:szCs w:val="20"/>
              </w:rPr>
              <w:t>OM</w:t>
            </w:r>
            <w:r w:rsidRPr="00DF1B00" w:rsidR="00DF1B00">
              <w:rPr>
                <w:rStyle w:val="Hyperlink"/>
                <w:sz w:val="20"/>
                <w:szCs w:val="20"/>
              </w:rPr>
              <w:t xml:space="preserve"> &amp; costs</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_Toc169977917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41</w:t>
            </w:r>
            <w:r w:rsidRPr="00DF1B00" w:rsidR="00DF1B00">
              <w:rPr>
                <w:noProof/>
                <w:webHidden/>
                <w:sz w:val="20"/>
                <w:szCs w:val="20"/>
              </w:rPr>
              <w:fldChar w:fldCharType="end"/>
            </w:r>
          </w:hyperlink>
        </w:p>
        <w:p w:rsidRPr="00DF1B00" w:rsidR="00DF1B00" w:rsidRDefault="00B51044" w14:paraId="71BD82E7" w14:textId="16BD7A7F">
          <w:pPr>
            <w:pStyle w:val="Inhopg2"/>
            <w:tabs>
              <w:tab w:val="right" w:leader="dot" w:pos="9062"/>
            </w:tabs>
            <w:rPr>
              <w:rFonts w:asciiTheme="minorHAnsi" w:hAnsiTheme="minorHAnsi" w:eastAsiaTheme="minorEastAsia"/>
              <w:noProof/>
              <w:sz w:val="20"/>
              <w:szCs w:val="20"/>
            </w:rPr>
          </w:pPr>
          <w:hyperlink w:history="1" w:anchor="_Toc169977918">
            <w:r w:rsidRPr="00DF1B00" w:rsidR="00DF1B00">
              <w:rPr>
                <w:rStyle w:val="Hyperlink"/>
                <w:noProof/>
                <w:sz w:val="20"/>
                <w:szCs w:val="20"/>
              </w:rPr>
              <w:t>Appendix E Task division</w:t>
            </w:r>
            <w:r w:rsidRPr="00DF1B00" w:rsidR="00DF1B00">
              <w:rPr>
                <w:noProof/>
                <w:webHidden/>
                <w:sz w:val="20"/>
                <w:szCs w:val="20"/>
              </w:rPr>
              <w:tab/>
            </w:r>
            <w:r w:rsidRPr="00DF1B00" w:rsidR="00DF1B00">
              <w:rPr>
                <w:noProof/>
                <w:webHidden/>
                <w:sz w:val="20"/>
                <w:szCs w:val="20"/>
              </w:rPr>
              <w:fldChar w:fldCharType="begin"/>
            </w:r>
            <w:r w:rsidRPr="00DF1B00" w:rsidR="00DF1B00">
              <w:rPr>
                <w:noProof/>
                <w:webHidden/>
                <w:sz w:val="20"/>
                <w:szCs w:val="20"/>
              </w:rPr>
              <w:instrText xml:space="preserve"> PAGEREF _Toc169977918 \h </w:instrText>
            </w:r>
            <w:r w:rsidRPr="00DF1B00" w:rsidR="00DF1B00">
              <w:rPr>
                <w:noProof/>
                <w:webHidden/>
                <w:sz w:val="20"/>
                <w:szCs w:val="20"/>
              </w:rPr>
            </w:r>
            <w:r w:rsidRPr="00DF1B00" w:rsidR="00DF1B00">
              <w:rPr>
                <w:noProof/>
                <w:webHidden/>
                <w:sz w:val="20"/>
                <w:szCs w:val="20"/>
              </w:rPr>
              <w:fldChar w:fldCharType="separate"/>
            </w:r>
            <w:r w:rsidRPr="00DF1B00" w:rsidR="00DF1B00">
              <w:rPr>
                <w:noProof/>
                <w:webHidden/>
                <w:sz w:val="20"/>
                <w:szCs w:val="20"/>
              </w:rPr>
              <w:t>43</w:t>
            </w:r>
            <w:r w:rsidRPr="00DF1B00" w:rsidR="00DF1B00">
              <w:rPr>
                <w:noProof/>
                <w:webHidden/>
                <w:sz w:val="20"/>
                <w:szCs w:val="20"/>
              </w:rPr>
              <w:fldChar w:fldCharType="end"/>
            </w:r>
          </w:hyperlink>
        </w:p>
        <w:p w:rsidR="002131A6" w:rsidP="00CA4841" w:rsidRDefault="002131A6" w14:paraId="2BF09739" w14:textId="0E53B967">
          <w:pPr>
            <w:spacing w:line="240" w:lineRule="auto"/>
            <w:rPr>
              <w:b/>
            </w:rPr>
          </w:pPr>
          <w:r w:rsidRPr="00DF1B00">
            <w:rPr>
              <w:b/>
              <w:bCs/>
              <w:noProof/>
              <w:sz w:val="20"/>
              <w:szCs w:val="20"/>
              <w:rPrChange w:author="Langeveld,Daniel D. van" w:date="2024-06-22T19:08:00Z" w16du:dateUtc="2024-06-22T17:08:00Z" w:id="1">
                <w:rPr>
                  <w:b/>
                  <w:bCs/>
                  <w:noProof/>
                </w:rPr>
              </w:rPrChange>
            </w:rPr>
            <w:fldChar w:fldCharType="end"/>
          </w:r>
        </w:p>
      </w:sdtContent>
    </w:sdt>
    <w:p w:rsidRPr="00E94980" w:rsidR="00D16298" w:rsidP="00F93197" w:rsidRDefault="00D16298" w14:paraId="4C312931" w14:textId="2F5250E7">
      <w:pPr>
        <w:pStyle w:val="Kop1"/>
        <w:rPr>
          <w:rStyle w:val="eop"/>
          <w:rFonts w:cs="Arial"/>
          <w:sz w:val="44"/>
          <w:szCs w:val="44"/>
        </w:rPr>
      </w:pPr>
      <w:bookmarkStart w:name="_Toc169975596" w:id="2"/>
      <w:bookmarkStart w:name="_Toc169977039" w:id="3"/>
      <w:bookmarkStart w:name="_Toc169977880" w:id="4"/>
      <w:r w:rsidRPr="00E94980">
        <w:rPr>
          <w:rStyle w:val="eop"/>
          <w:rFonts w:cs="Arial"/>
          <w:sz w:val="44"/>
          <w:szCs w:val="44"/>
        </w:rPr>
        <w:t>Introduction</w:t>
      </w:r>
      <w:bookmarkEnd w:id="2"/>
      <w:bookmarkEnd w:id="3"/>
      <w:bookmarkEnd w:id="4"/>
    </w:p>
    <w:p w:rsidRPr="00E94980" w:rsidR="00971718" w:rsidP="00800A92" w:rsidRDefault="00971718" w14:paraId="00A243CC" w14:textId="77777777">
      <w:pPr>
        <w:pStyle w:val="paragraph"/>
        <w:spacing w:before="0" w:beforeAutospacing="0" w:after="0" w:afterAutospacing="0"/>
        <w:textAlignment w:val="baseline"/>
        <w:rPr>
          <w:del w:author="Langeveld,Daniel D. van" w:date="2024-06-22T19:08:00Z" w16du:dateUtc="2024-06-22T17:08:00Z" w:id="5"/>
          <w:rStyle w:val="eop"/>
          <w:rFonts w:ascii="Arial" w:hAnsi="Arial" w:cs="Arial" w:eastAsiaTheme="majorEastAsia"/>
          <w:sz w:val="22"/>
          <w:szCs w:val="22"/>
        </w:rPr>
      </w:pPr>
    </w:p>
    <w:p w:rsidR="00971718" w:rsidP="00C30067" w:rsidRDefault="00F06A82" w14:paraId="327FA9E9" w14:textId="59680A1E">
      <w:pPr>
        <w:rPr>
          <w:rStyle w:val="eop"/>
          <w:rFonts w:cs="Arial" w:eastAsiaTheme="majorEastAsia"/>
        </w:rPr>
      </w:pPr>
      <w:r>
        <w:rPr>
          <w:rStyle w:val="eop"/>
          <w:rFonts w:cs="Arial" w:eastAsiaTheme="majorEastAsia"/>
        </w:rPr>
        <w:t>Every November the city of Eindhoven lights up</w:t>
      </w:r>
      <w:r w:rsidR="00C07E91">
        <w:rPr>
          <w:rStyle w:val="eop"/>
          <w:rFonts w:cs="Arial" w:eastAsiaTheme="majorEastAsia"/>
        </w:rPr>
        <w:t xml:space="preserve"> with all kinds of artworks and installations</w:t>
      </w:r>
      <w:r w:rsidR="006218A4">
        <w:rPr>
          <w:rStyle w:val="eop"/>
          <w:rFonts w:cs="Arial" w:eastAsiaTheme="majorEastAsia"/>
        </w:rPr>
        <w:t xml:space="preserve"> during the </w:t>
      </w:r>
      <w:r w:rsidR="00094DC0">
        <w:rPr>
          <w:rStyle w:val="eop"/>
          <w:rFonts w:cs="Arial" w:eastAsiaTheme="majorEastAsia"/>
        </w:rPr>
        <w:t>GLOW</w:t>
      </w:r>
      <w:r w:rsidR="006218A4">
        <w:rPr>
          <w:rStyle w:val="eop"/>
          <w:rFonts w:cs="Arial" w:eastAsiaTheme="majorEastAsia"/>
        </w:rPr>
        <w:t xml:space="preserve"> festival. </w:t>
      </w:r>
      <w:r w:rsidR="00094DC0">
        <w:rPr>
          <w:rStyle w:val="eop"/>
          <w:rFonts w:cs="Arial" w:eastAsiaTheme="majorEastAsia"/>
        </w:rPr>
        <w:t>GLOW</w:t>
      </w:r>
      <w:r w:rsidR="0091741E">
        <w:rPr>
          <w:rStyle w:val="eop"/>
          <w:rFonts w:cs="Arial" w:eastAsiaTheme="majorEastAsia"/>
        </w:rPr>
        <w:t xml:space="preserve"> is a free to attend light festival</w:t>
      </w:r>
      <w:r w:rsidR="00F051BD">
        <w:rPr>
          <w:rStyle w:val="eop"/>
          <w:rFonts w:cs="Arial" w:eastAsiaTheme="majorEastAsia"/>
        </w:rPr>
        <w:t xml:space="preserve"> in the centre of Eindhoven.</w:t>
      </w:r>
      <w:r w:rsidR="00EE702C">
        <w:rPr>
          <w:rStyle w:val="eop"/>
          <w:rFonts w:cs="Arial" w:eastAsiaTheme="majorEastAsia"/>
        </w:rPr>
        <w:t xml:space="preserve"> </w:t>
      </w:r>
      <w:r w:rsidR="001033D8">
        <w:rPr>
          <w:rStyle w:val="eop"/>
          <w:rFonts w:cs="Arial" w:eastAsiaTheme="majorEastAsia"/>
        </w:rPr>
        <w:t>The festival attracts hundreds of thousands of people</w:t>
      </w:r>
      <w:r w:rsidR="00C2075E">
        <w:rPr>
          <w:rStyle w:val="eop"/>
          <w:rFonts w:cs="Arial" w:eastAsiaTheme="majorEastAsia"/>
        </w:rPr>
        <w:t xml:space="preserve"> every year</w:t>
      </w:r>
      <w:r w:rsidR="00F97284">
        <w:rPr>
          <w:rStyle w:val="eop"/>
          <w:rFonts w:cs="Arial" w:eastAsiaTheme="majorEastAsia"/>
        </w:rPr>
        <w:t>, who walk the route through the city centre.</w:t>
      </w:r>
      <w:r w:rsidR="0072051B">
        <w:rPr>
          <w:rStyle w:val="eop"/>
          <w:rFonts w:cs="Arial" w:eastAsiaTheme="majorEastAsia"/>
        </w:rPr>
        <w:t xml:space="preserve"> </w:t>
      </w:r>
      <w:r w:rsidR="00BC6A1B">
        <w:rPr>
          <w:rStyle w:val="eop"/>
          <w:rFonts w:cs="Arial" w:eastAsiaTheme="majorEastAsia"/>
        </w:rPr>
        <w:t>The artists are</w:t>
      </w:r>
      <w:r w:rsidR="00D346D5">
        <w:rPr>
          <w:rStyle w:val="eop"/>
          <w:rFonts w:cs="Arial" w:eastAsiaTheme="majorEastAsia"/>
        </w:rPr>
        <w:t xml:space="preserve"> both</w:t>
      </w:r>
      <w:r w:rsidR="00BC6A1B">
        <w:rPr>
          <w:rStyle w:val="eop"/>
          <w:rFonts w:cs="Arial" w:eastAsiaTheme="majorEastAsia"/>
        </w:rPr>
        <w:t xml:space="preserve"> </w:t>
      </w:r>
      <w:r w:rsidR="000A0281">
        <w:rPr>
          <w:rStyle w:val="eop"/>
          <w:rFonts w:cs="Arial" w:eastAsiaTheme="majorEastAsia"/>
        </w:rPr>
        <w:t>famous and lesser</w:t>
      </w:r>
      <w:r w:rsidR="00F93197">
        <w:rPr>
          <w:rStyle w:val="eop"/>
          <w:rFonts w:cs="Arial" w:eastAsiaTheme="majorEastAsia"/>
        </w:rPr>
        <w:t>-</w:t>
      </w:r>
      <w:r w:rsidR="000A0281">
        <w:rPr>
          <w:rStyle w:val="eop"/>
          <w:rFonts w:cs="Arial" w:eastAsiaTheme="majorEastAsia"/>
        </w:rPr>
        <w:t>known artist</w:t>
      </w:r>
      <w:r w:rsidR="003F413D">
        <w:rPr>
          <w:rStyle w:val="eop"/>
          <w:rFonts w:cs="Arial" w:eastAsiaTheme="majorEastAsia"/>
        </w:rPr>
        <w:t>s</w:t>
      </w:r>
      <w:r w:rsidR="000A0281">
        <w:rPr>
          <w:rStyle w:val="eop"/>
          <w:rFonts w:cs="Arial" w:eastAsiaTheme="majorEastAsia"/>
        </w:rPr>
        <w:t xml:space="preserve"> from</w:t>
      </w:r>
      <w:r w:rsidR="006D5363">
        <w:rPr>
          <w:rStyle w:val="eop"/>
          <w:rFonts w:cs="Arial" w:eastAsiaTheme="majorEastAsia"/>
        </w:rPr>
        <w:t xml:space="preserve"> the Netherlands and abroad. Every year there are also </w:t>
      </w:r>
      <w:r w:rsidR="00E84621">
        <w:rPr>
          <w:rStyle w:val="eop"/>
          <w:rFonts w:cs="Arial" w:eastAsiaTheme="majorEastAsia"/>
        </w:rPr>
        <w:t xml:space="preserve">student teams that participate in the </w:t>
      </w:r>
      <w:r w:rsidR="00094DC0">
        <w:rPr>
          <w:rStyle w:val="eop"/>
          <w:rFonts w:cs="Arial" w:eastAsiaTheme="majorEastAsia"/>
        </w:rPr>
        <w:t>GLOW</w:t>
      </w:r>
      <w:r w:rsidR="00E84621">
        <w:rPr>
          <w:rStyle w:val="eop"/>
          <w:rFonts w:cs="Arial" w:eastAsiaTheme="majorEastAsia"/>
        </w:rPr>
        <w:t xml:space="preserve"> festival.</w:t>
      </w:r>
      <w:r w:rsidR="00684BF1">
        <w:rPr>
          <w:rStyle w:val="eop"/>
          <w:rFonts w:cs="Arial" w:eastAsiaTheme="majorEastAsia"/>
        </w:rPr>
        <w:t xml:space="preserve"> This report is </w:t>
      </w:r>
      <w:r w:rsidR="001633F7">
        <w:rPr>
          <w:rStyle w:val="eop"/>
          <w:rFonts w:cs="Arial" w:eastAsiaTheme="majorEastAsia"/>
        </w:rPr>
        <w:t xml:space="preserve">about the process of one of these student teams; from idea to </w:t>
      </w:r>
      <w:r w:rsidR="00310AED">
        <w:rPr>
          <w:rStyle w:val="eop"/>
          <w:rFonts w:cs="Arial" w:eastAsiaTheme="majorEastAsia"/>
        </w:rPr>
        <w:t xml:space="preserve">the </w:t>
      </w:r>
      <w:r w:rsidR="001633F7">
        <w:rPr>
          <w:rStyle w:val="eop"/>
          <w:rFonts w:cs="Arial" w:eastAsiaTheme="majorEastAsia"/>
        </w:rPr>
        <w:t>prototype</w:t>
      </w:r>
      <w:r w:rsidR="00310AED">
        <w:rPr>
          <w:rStyle w:val="eop"/>
          <w:rFonts w:cs="Arial" w:eastAsiaTheme="majorEastAsia"/>
        </w:rPr>
        <w:t xml:space="preserve"> of ‘Echoes in Motion’</w:t>
      </w:r>
      <w:r w:rsidR="001633F7">
        <w:rPr>
          <w:rStyle w:val="eop"/>
          <w:rFonts w:cs="Arial" w:eastAsiaTheme="majorEastAsia"/>
        </w:rPr>
        <w:t>.</w:t>
      </w:r>
    </w:p>
    <w:p w:rsidR="00D969D4" w:rsidP="00C30067" w:rsidRDefault="00310AED" w14:paraId="634E96A2" w14:textId="5460D629">
      <w:pPr>
        <w:rPr>
          <w:rStyle w:val="eop"/>
          <w:rFonts w:cs="Arial" w:eastAsiaTheme="majorEastAsia"/>
        </w:rPr>
      </w:pPr>
      <w:r>
        <w:rPr>
          <w:rStyle w:val="eop"/>
          <w:rFonts w:cs="Arial" w:eastAsiaTheme="majorEastAsia"/>
        </w:rPr>
        <w:t>Echoes in Motion</w:t>
      </w:r>
      <w:r w:rsidRPr="00D969D4" w:rsidR="00D969D4">
        <w:rPr>
          <w:rStyle w:val="eop"/>
          <w:rFonts w:cs="Arial" w:eastAsiaTheme="majorEastAsia"/>
        </w:rPr>
        <w:t xml:space="preserve"> is a project that reflects the dynamics of digital communication, highlighting how messages travel through the internet without speakers fully understanding their impact. It aims to raise awareness about the effects of online interactions by providing a visual representation of how words travel to recipients, promoting empathy and constructive dialogue.</w:t>
      </w:r>
      <w:r w:rsidR="00D969D4">
        <w:rPr>
          <w:rStyle w:val="eop"/>
          <w:rFonts w:cs="Arial" w:eastAsiaTheme="majorEastAsia"/>
        </w:rPr>
        <w:t xml:space="preserve"> </w:t>
      </w:r>
      <w:r w:rsidRPr="00D969D4" w:rsidR="00D969D4">
        <w:rPr>
          <w:rStyle w:val="eop"/>
          <w:rFonts w:cs="Arial" w:eastAsiaTheme="majorEastAsia"/>
        </w:rPr>
        <w:t>The interaction begins with users speaking into a horn, each with a unique colo</w:t>
      </w:r>
      <w:r w:rsidR="006549C5">
        <w:rPr>
          <w:rStyle w:val="eop"/>
          <w:rFonts w:cs="Arial" w:eastAsiaTheme="majorEastAsia"/>
        </w:rPr>
        <w:t>u</w:t>
      </w:r>
      <w:r w:rsidRPr="00D969D4" w:rsidR="00D969D4">
        <w:rPr>
          <w:rStyle w:val="eop"/>
          <w:rFonts w:cs="Arial" w:eastAsiaTheme="majorEastAsia"/>
        </w:rPr>
        <w:t>r. A network of tubes determines the possible light paths, which users can influence to create a personalized light and sound experience. As the sound reaches sensors, light travels through the pipes, with the light path length changing dynamically based on the speech duration, making each interaction distinct and engaging.</w:t>
      </w:r>
    </w:p>
    <w:p w:rsidR="0050359D" w:rsidP="00C30067" w:rsidRDefault="00785B1B" w14:paraId="20D270BE" w14:textId="37AFE496">
      <w:r w:rsidRPr="00785B1B">
        <w:t xml:space="preserve">This report serves as the final deliverable for one of the Fontys minor BeCreative projects. From February to July, a team of students worked on designing and prototyping an installation for </w:t>
      </w:r>
      <w:r w:rsidR="00094DC0">
        <w:t>GLOW</w:t>
      </w:r>
      <w:r w:rsidRPr="00785B1B">
        <w:t xml:space="preserve">. The purpose of this report is to inform and guide the next team that will continue the project after the summer vacation. It details the process up to the prototype stage. The incoming team will be responsible for completing the installation for display at </w:t>
      </w:r>
      <w:r w:rsidR="00094DC0">
        <w:t>GLOW</w:t>
      </w:r>
      <w:r w:rsidRPr="00785B1B">
        <w:t>, making it essential for them to be thoroughly informed. This report will serve as a manual to guide them through the project's continuation.</w:t>
      </w:r>
    </w:p>
    <w:p w:rsidRPr="008B7202" w:rsidR="00D969D4" w:rsidP="00C30067" w:rsidRDefault="00B63354" w14:paraId="58F5A5E2" w14:textId="6C1A6FFA">
      <w:pPr>
        <w:rPr>
          <w:rStyle w:val="eop"/>
          <w:rFonts w:cs="Arial" w:eastAsiaTheme="majorEastAsia"/>
        </w:rPr>
      </w:pPr>
      <w:r>
        <w:t>Th</w:t>
      </w:r>
      <w:r w:rsidR="005472C4">
        <w:t xml:space="preserve">e report </w:t>
      </w:r>
      <w:r w:rsidR="002E0DC7">
        <w:t xml:space="preserve">consists </w:t>
      </w:r>
      <w:r w:rsidR="00DC34A2">
        <w:t>of several chapters.</w:t>
      </w:r>
      <w:r w:rsidR="006F5A6F">
        <w:t xml:space="preserve"> </w:t>
      </w:r>
      <w:r w:rsidRPr="008B7202" w:rsidR="008B7202">
        <w:t xml:space="preserve">The first chapter addresses the background of the </w:t>
      </w:r>
      <w:r w:rsidR="00094DC0">
        <w:t>GLOW</w:t>
      </w:r>
      <w:r w:rsidRPr="008B7202" w:rsidR="008B7202">
        <w:t xml:space="preserve"> festival and the Fontys minor BeCreative. Following this, the second chapter deals with the problem analysis. This leads to the third chapter, which consists of the various concepts and the story behind Echoes in Motion. Chapter 4 then covers the construction and development of the prototype in terms of mechanics, electronics, and software. The 5th chapter addresses the promotion and sponsorship phase, and the 6th chapter discusses the future and finances. Finally, this leads to the last chapter, which covers the conclusion and recommendations.</w:t>
      </w:r>
    </w:p>
    <w:p w:rsidRPr="00E94980" w:rsidR="00DC4B00" w:rsidP="00F93197" w:rsidRDefault="3872C84C" w14:paraId="711649C8" w14:textId="5B016A77">
      <w:pPr>
        <w:pStyle w:val="Kop1"/>
      </w:pPr>
      <w:r w:rsidRPr="00E94980">
        <w:br w:type="page"/>
      </w:r>
      <w:bookmarkStart w:name="_Toc169975597" w:id="6"/>
      <w:bookmarkStart w:name="_Toc169977040" w:id="7"/>
      <w:bookmarkStart w:name="_Toc169977881" w:id="8"/>
      <w:r w:rsidRPr="005424F5" w:rsidR="00DC4B00">
        <w:rPr>
          <w:rStyle w:val="normaltextrun"/>
          <w:rFonts w:cs="Arial"/>
          <w:sz w:val="44"/>
          <w:szCs w:val="44"/>
        </w:rPr>
        <w:t>1. Background</w:t>
      </w:r>
      <w:bookmarkEnd w:id="6"/>
      <w:bookmarkEnd w:id="7"/>
      <w:bookmarkEnd w:id="8"/>
      <w:r w:rsidRPr="005424F5" w:rsidR="00DC4B00">
        <w:rPr>
          <w:rStyle w:val="normaltextrun"/>
          <w:rFonts w:cs="Arial"/>
          <w:sz w:val="44"/>
          <w:szCs w:val="44"/>
        </w:rPr>
        <w:t xml:space="preserve"> </w:t>
      </w:r>
      <w:r w:rsidRPr="005424F5" w:rsidR="00DC4B00">
        <w:rPr>
          <w:rStyle w:val="eop"/>
          <w:rFonts w:cs="Arial"/>
          <w:sz w:val="44"/>
          <w:szCs w:val="44"/>
        </w:rPr>
        <w:t> </w:t>
      </w:r>
    </w:p>
    <w:p w:rsidRPr="007F052F" w:rsidR="007F052F" w:rsidP="007F052F" w:rsidRDefault="007F052F" w14:paraId="02E6FA0F" w14:textId="6D29342E">
      <w:pPr>
        <w:pStyle w:val="Kop2"/>
      </w:pPr>
      <w:bookmarkStart w:name="_Toc169975598" w:id="9"/>
      <w:bookmarkStart w:name="_Toc169977041" w:id="10"/>
      <w:bookmarkStart w:name="_Toc169977882" w:id="11"/>
      <w:r>
        <w:rPr>
          <w:rStyle w:val="normaltextrun"/>
          <w:rFonts w:cs="Arial"/>
          <w:szCs w:val="28"/>
        </w:rPr>
        <w:t xml:space="preserve">1.1 </w:t>
      </w:r>
      <w:r w:rsidR="00094DC0">
        <w:rPr>
          <w:rStyle w:val="normaltextrun"/>
          <w:rFonts w:cs="Arial"/>
          <w:szCs w:val="28"/>
        </w:rPr>
        <w:t>GLOW</w:t>
      </w:r>
      <w:r w:rsidRPr="00D16298" w:rsidR="00DC4B00">
        <w:rPr>
          <w:rStyle w:val="normaltextrun"/>
          <w:rFonts w:cs="Arial"/>
          <w:szCs w:val="28"/>
        </w:rPr>
        <w:t xml:space="preserve"> festival</w:t>
      </w:r>
      <w:bookmarkEnd w:id="9"/>
      <w:bookmarkEnd w:id="10"/>
      <w:bookmarkEnd w:id="11"/>
      <w:r w:rsidRPr="00D16298" w:rsidR="00DC4B00">
        <w:rPr>
          <w:rStyle w:val="eop"/>
          <w:rFonts w:cs="Arial"/>
          <w:szCs w:val="28"/>
        </w:rPr>
        <w:t> </w:t>
      </w:r>
    </w:p>
    <w:p w:rsidRPr="00162EF7" w:rsidR="56502845" w:rsidP="00C30067" w:rsidRDefault="56502845" w14:paraId="2BC02D2D" w14:textId="27C4B267">
      <w:pPr>
        <w:rPr>
          <w:rFonts w:cs="Arial"/>
          <w:lang w:val="en-US"/>
        </w:rPr>
      </w:pPr>
      <w:r w:rsidRPr="00E94980">
        <w:t>The G</w:t>
      </w:r>
      <w:r w:rsidR="00511D20">
        <w:t>LOW</w:t>
      </w:r>
      <w:r w:rsidRPr="00E94980">
        <w:t xml:space="preserve"> in Eindhoven is an annual recurring festival that decorates the city </w:t>
      </w:r>
      <w:r w:rsidRPr="00E94980" w:rsidR="00BE28F9">
        <w:t>centre</w:t>
      </w:r>
      <w:r w:rsidRPr="00E94980">
        <w:t xml:space="preserve"> with various works of light art</w:t>
      </w:r>
      <w:r w:rsidRPr="00162EF7" w:rsidR="2F6D691E">
        <w:rPr>
          <w:rFonts w:cs="Arial"/>
          <w:lang w:val="en-US"/>
        </w:rPr>
        <w:t xml:space="preserve"> </w:t>
      </w:r>
      <w:sdt>
        <w:sdtPr>
          <w:rPr>
            <w:rFonts w:cs="Arial"/>
            <w:lang w:val="en-US"/>
          </w:rPr>
          <w:id w:val="-656456609"/>
          <w:citation/>
        </w:sdtPr>
        <w:sdtContent>
          <w:r w:rsidR="00012FB4">
            <w:rPr>
              <w:rFonts w:cs="Arial"/>
              <w:lang w:val="en-US"/>
            </w:rPr>
            <w:fldChar w:fldCharType="begin"/>
          </w:r>
          <w:r w:rsidRPr="007B1A80" w:rsidR="00012FB4">
            <w:instrText xml:space="preserve"> CITATION Glo24 \l 1043 </w:instrText>
          </w:r>
          <w:r w:rsidR="00012FB4">
            <w:rPr>
              <w:rFonts w:cs="Arial"/>
              <w:lang w:val="en-US"/>
            </w:rPr>
            <w:fldChar w:fldCharType="separate"/>
          </w:r>
          <w:r w:rsidRPr="009251D6" w:rsidR="009251D6">
            <w:rPr>
              <w:noProof/>
            </w:rPr>
            <w:t>(Glow, 2024)</w:t>
          </w:r>
          <w:r w:rsidR="00012FB4">
            <w:rPr>
              <w:rFonts w:cs="Arial"/>
              <w:lang w:val="en-US"/>
            </w:rPr>
            <w:fldChar w:fldCharType="end"/>
          </w:r>
        </w:sdtContent>
      </w:sdt>
      <w:r w:rsidRPr="00162EF7">
        <w:rPr>
          <w:rFonts w:cs="Arial"/>
          <w:lang w:val="en-US"/>
        </w:rPr>
        <w:t xml:space="preserve">. The very first festival took place in 2006. In 2006 and the </w:t>
      </w:r>
      <w:r w:rsidRPr="00162EF7" w:rsidR="4B664E33">
        <w:rPr>
          <w:rFonts w:cs="Arial"/>
          <w:lang w:val="en-US"/>
        </w:rPr>
        <w:t>following</w:t>
      </w:r>
      <w:r w:rsidRPr="00162EF7">
        <w:rPr>
          <w:rFonts w:cs="Arial"/>
          <w:lang w:val="en-US"/>
        </w:rPr>
        <w:t xml:space="preserve"> years the festival </w:t>
      </w:r>
      <w:r w:rsidRPr="00162EF7" w:rsidR="2ACDDC4B">
        <w:rPr>
          <w:rFonts w:cs="Arial"/>
          <w:lang w:val="en-US"/>
        </w:rPr>
        <w:t>focused</w:t>
      </w:r>
      <w:r w:rsidRPr="00162EF7">
        <w:rPr>
          <w:rFonts w:cs="Arial"/>
          <w:lang w:val="en-US"/>
        </w:rPr>
        <w:t xml:space="preserve"> on presenting innovative light art works and installations by international and local artists</w:t>
      </w:r>
      <w:r w:rsidRPr="00162EF7" w:rsidR="64D7263F">
        <w:rPr>
          <w:rFonts w:cs="Arial"/>
          <w:lang w:val="en-US"/>
        </w:rPr>
        <w:t xml:space="preserve">, which were presented at public places, so it was </w:t>
      </w:r>
      <w:r w:rsidRPr="00162EF7" w:rsidR="6BDD503D">
        <w:rPr>
          <w:rFonts w:cs="Arial"/>
          <w:lang w:val="en-US"/>
        </w:rPr>
        <w:t>accessible</w:t>
      </w:r>
      <w:r w:rsidRPr="00162EF7" w:rsidR="64D7263F">
        <w:rPr>
          <w:rFonts w:cs="Arial"/>
          <w:lang w:val="en-US"/>
        </w:rPr>
        <w:t xml:space="preserve"> for everyone who wanted to visit.</w:t>
      </w:r>
    </w:p>
    <w:p w:rsidRPr="00C11F18" w:rsidR="6C462E9C" w:rsidP="00C30067" w:rsidRDefault="6C462E9C" w14:paraId="342BAB5F" w14:textId="312D0A45">
      <w:r w:rsidRPr="00E94980">
        <w:t>Every year G</w:t>
      </w:r>
      <w:r w:rsidR="00511D20">
        <w:t>LOW</w:t>
      </w:r>
      <w:r w:rsidRPr="00E94980">
        <w:t xml:space="preserve"> grew in </w:t>
      </w:r>
      <w:r w:rsidRPr="00162EF7" w:rsidR="4690CC1C">
        <w:rPr>
          <w:rFonts w:cs="Arial"/>
          <w:lang w:val="en-US"/>
        </w:rPr>
        <w:t>audience</w:t>
      </w:r>
      <w:r w:rsidRPr="00162EF7">
        <w:rPr>
          <w:rFonts w:cs="Arial"/>
          <w:lang w:val="en-US"/>
        </w:rPr>
        <w:t xml:space="preserve"> and scale</w:t>
      </w:r>
      <w:r w:rsidR="00285FDC">
        <w:rPr>
          <w:rFonts w:cs="Arial"/>
          <w:lang w:val="en-US"/>
        </w:rPr>
        <w:t>.</w:t>
      </w:r>
      <w:r w:rsidRPr="00162EF7">
        <w:rPr>
          <w:rFonts w:cs="Arial"/>
          <w:lang w:val="en-US"/>
        </w:rPr>
        <w:t xml:space="preserve"> I</w:t>
      </w:r>
      <w:r w:rsidRPr="00162EF7" w:rsidR="0EBE75D2">
        <w:rPr>
          <w:rFonts w:cs="Arial"/>
          <w:lang w:val="en-US"/>
        </w:rPr>
        <w:t xml:space="preserve">t became more </w:t>
      </w:r>
      <w:r w:rsidRPr="00162EF7" w:rsidR="5FC820BD">
        <w:rPr>
          <w:rFonts w:cs="Arial"/>
          <w:lang w:val="en-US"/>
        </w:rPr>
        <w:t>popular,</w:t>
      </w:r>
      <w:r w:rsidRPr="00162EF7" w:rsidR="0EBE75D2">
        <w:rPr>
          <w:rFonts w:cs="Arial"/>
          <w:lang w:val="en-US"/>
        </w:rPr>
        <w:t xml:space="preserve"> </w:t>
      </w:r>
      <w:r w:rsidRPr="00162EF7" w:rsidR="29F378EC">
        <w:rPr>
          <w:rFonts w:cs="Arial"/>
          <w:lang w:val="en-US"/>
        </w:rPr>
        <w:t>and</w:t>
      </w:r>
      <w:r w:rsidRPr="00162EF7" w:rsidR="0EBE75D2">
        <w:rPr>
          <w:rFonts w:cs="Arial"/>
          <w:lang w:val="en-US"/>
        </w:rPr>
        <w:t xml:space="preserve"> </w:t>
      </w:r>
      <w:r w:rsidRPr="00C11F18" w:rsidR="0EBE75D2">
        <w:rPr>
          <w:rFonts w:cs="Arial"/>
        </w:rPr>
        <w:t>more</w:t>
      </w:r>
      <w:r w:rsidRPr="00162EF7" w:rsidR="0EBE75D2">
        <w:rPr>
          <w:rFonts w:cs="Arial"/>
          <w:lang w:val="en-US"/>
        </w:rPr>
        <w:t xml:space="preserve"> </w:t>
      </w:r>
      <w:r w:rsidRPr="00162EF7" w:rsidR="45EDA26B">
        <w:rPr>
          <w:rFonts w:cs="Arial"/>
          <w:lang w:val="en-US"/>
        </w:rPr>
        <w:t>artists</w:t>
      </w:r>
      <w:r w:rsidRPr="00162EF7" w:rsidR="0EBE75D2">
        <w:rPr>
          <w:rFonts w:cs="Arial"/>
          <w:lang w:val="en-US"/>
        </w:rPr>
        <w:t xml:space="preserve"> were </w:t>
      </w:r>
      <w:r w:rsidRPr="00C11F18" w:rsidR="0EBE75D2">
        <w:rPr>
          <w:rFonts w:cs="Arial"/>
        </w:rPr>
        <w:t xml:space="preserve">interested in </w:t>
      </w:r>
      <w:r w:rsidRPr="00C11F18" w:rsidR="41DA96C0">
        <w:rPr>
          <w:rFonts w:cs="Arial"/>
        </w:rPr>
        <w:t>contributing</w:t>
      </w:r>
      <w:r w:rsidRPr="00C11F18" w:rsidR="0EBE75D2">
        <w:rPr>
          <w:rFonts w:cs="Arial"/>
        </w:rPr>
        <w:t xml:space="preserve"> </w:t>
      </w:r>
      <w:r w:rsidRPr="00C11F18" w:rsidR="00281B04">
        <w:rPr>
          <w:rFonts w:cs="Arial"/>
        </w:rPr>
        <w:t xml:space="preserve">with </w:t>
      </w:r>
      <w:r w:rsidRPr="00C11F18" w:rsidR="0EBE75D2">
        <w:rPr>
          <w:rFonts w:cs="Arial"/>
        </w:rPr>
        <w:t xml:space="preserve">their </w:t>
      </w:r>
      <w:r w:rsidRPr="00C11F18" w:rsidR="00281B04">
        <w:rPr>
          <w:rFonts w:cs="Arial"/>
        </w:rPr>
        <w:t>art</w:t>
      </w:r>
      <w:r w:rsidRPr="00C11F18" w:rsidR="0EBE75D2">
        <w:rPr>
          <w:rFonts w:cs="Arial"/>
        </w:rPr>
        <w:t xml:space="preserve">. That is </w:t>
      </w:r>
      <w:r w:rsidRPr="00C11F18" w:rsidR="51178146">
        <w:rPr>
          <w:rFonts w:cs="Arial"/>
        </w:rPr>
        <w:t>why</w:t>
      </w:r>
      <w:r w:rsidRPr="00C11F18" w:rsidR="0EBE75D2">
        <w:rPr>
          <w:rFonts w:cs="Arial"/>
        </w:rPr>
        <w:t xml:space="preserve"> f</w:t>
      </w:r>
      <w:r w:rsidRPr="00C11F18">
        <w:rPr>
          <w:rFonts w:cs="Arial"/>
        </w:rPr>
        <w:t xml:space="preserve">rom 2011 </w:t>
      </w:r>
      <w:r w:rsidRPr="00C11F18" w:rsidR="06B1E93B">
        <w:rPr>
          <w:rFonts w:cs="Arial"/>
        </w:rPr>
        <w:t>t</w:t>
      </w:r>
      <w:r w:rsidRPr="00C11F18" w:rsidR="32D38221">
        <w:rPr>
          <w:rFonts w:cs="Arial"/>
        </w:rPr>
        <w:t xml:space="preserve">here </w:t>
      </w:r>
      <w:r w:rsidRPr="00C11F18" w:rsidR="73A94FB0">
        <w:rPr>
          <w:rFonts w:cs="Arial"/>
        </w:rPr>
        <w:t>were</w:t>
      </w:r>
      <w:r w:rsidRPr="00C11F18" w:rsidR="57994396">
        <w:rPr>
          <w:rFonts w:cs="Arial"/>
        </w:rPr>
        <w:t xml:space="preserve"> </w:t>
      </w:r>
      <w:r w:rsidRPr="00C11F18" w:rsidR="05328FEB">
        <w:rPr>
          <w:rFonts w:cs="Arial"/>
        </w:rPr>
        <w:t>different</w:t>
      </w:r>
      <w:r w:rsidRPr="00C11F18" w:rsidR="57994396">
        <w:rPr>
          <w:rFonts w:cs="Arial"/>
        </w:rPr>
        <w:t xml:space="preserve"> </w:t>
      </w:r>
      <w:r w:rsidRPr="00C11F18" w:rsidR="47B92D65">
        <w:rPr>
          <w:rFonts w:cs="Arial"/>
        </w:rPr>
        <w:t>annual</w:t>
      </w:r>
      <w:r w:rsidRPr="00C11F18" w:rsidR="43F8A1EF">
        <w:rPr>
          <w:rFonts w:cs="Arial"/>
        </w:rPr>
        <w:t xml:space="preserve"> </w:t>
      </w:r>
      <w:r w:rsidRPr="00C11F18" w:rsidR="34B987D3">
        <w:rPr>
          <w:rFonts w:cs="Arial"/>
        </w:rPr>
        <w:t>theme</w:t>
      </w:r>
      <w:r w:rsidRPr="00C11F18" w:rsidR="43F8A1EF">
        <w:rPr>
          <w:rFonts w:cs="Arial"/>
        </w:rPr>
        <w:t xml:space="preserve">s </w:t>
      </w:r>
      <w:r w:rsidRPr="00C11F18" w:rsidR="7A25E978">
        <w:rPr>
          <w:rFonts w:cs="Arial"/>
        </w:rPr>
        <w:t xml:space="preserve">that </w:t>
      </w:r>
      <w:r w:rsidRPr="00C11F18" w:rsidR="3C53F83A">
        <w:rPr>
          <w:rFonts w:cs="Arial"/>
        </w:rPr>
        <w:t>challenged</w:t>
      </w:r>
      <w:r w:rsidRPr="00C11F18" w:rsidR="7A25E978">
        <w:rPr>
          <w:rFonts w:cs="Arial"/>
        </w:rPr>
        <w:t xml:space="preserve"> the involving artist</w:t>
      </w:r>
      <w:r w:rsidRPr="00C11F18" w:rsidR="00281B04">
        <w:rPr>
          <w:rFonts w:cs="Arial"/>
        </w:rPr>
        <w:t>s</w:t>
      </w:r>
      <w:r w:rsidRPr="00C11F18" w:rsidR="7A25E978">
        <w:rPr>
          <w:rFonts w:cs="Arial"/>
        </w:rPr>
        <w:t xml:space="preserve"> and made the </w:t>
      </w:r>
      <w:r w:rsidRPr="00C11F18" w:rsidR="1795A0E9">
        <w:rPr>
          <w:rFonts w:cs="Arial"/>
        </w:rPr>
        <w:t>festival</w:t>
      </w:r>
      <w:r w:rsidRPr="00C11F18" w:rsidR="7A25E978">
        <w:rPr>
          <w:rFonts w:cs="Arial"/>
        </w:rPr>
        <w:t xml:space="preserve"> a more </w:t>
      </w:r>
      <w:r w:rsidRPr="00C11F18" w:rsidR="3AA808E2">
        <w:rPr>
          <w:rFonts w:cs="Arial"/>
        </w:rPr>
        <w:t>coherent</w:t>
      </w:r>
      <w:r w:rsidRPr="00C11F18" w:rsidR="7A25E978">
        <w:rPr>
          <w:rFonts w:cs="Arial"/>
        </w:rPr>
        <w:t xml:space="preserve"> </w:t>
      </w:r>
      <w:r w:rsidRPr="00C11F18" w:rsidR="5F6CE36A">
        <w:rPr>
          <w:rFonts w:cs="Arial"/>
        </w:rPr>
        <w:t>spectacle</w:t>
      </w:r>
      <w:r w:rsidRPr="00C11F18" w:rsidR="7A25E978">
        <w:rPr>
          <w:rFonts w:cs="Arial"/>
        </w:rPr>
        <w:t xml:space="preserve">. </w:t>
      </w:r>
      <w:r w:rsidRPr="00C11F18" w:rsidR="126D2E86">
        <w:t xml:space="preserve">The first </w:t>
      </w:r>
      <w:r w:rsidRPr="00C11F18" w:rsidR="177A7A01">
        <w:t>theme</w:t>
      </w:r>
      <w:r w:rsidRPr="00C11F18" w:rsidR="126D2E86">
        <w:t xml:space="preserve"> was</w:t>
      </w:r>
      <w:r w:rsidRPr="00C11F18" w:rsidR="585DE7B4">
        <w:t xml:space="preserve"> </w:t>
      </w:r>
      <w:r w:rsidRPr="00C11F18" w:rsidR="005C2FA3">
        <w:t>‘</w:t>
      </w:r>
      <w:r w:rsidRPr="00C11F18" w:rsidR="585DE7B4">
        <w:t>delusion and reality</w:t>
      </w:r>
      <w:r w:rsidRPr="00C11F18" w:rsidR="005C2FA3">
        <w:t>’</w:t>
      </w:r>
      <w:r w:rsidRPr="00C11F18" w:rsidR="585DE7B4">
        <w:t xml:space="preserve"> </w:t>
      </w:r>
      <w:sdt>
        <w:sdtPr>
          <w:rPr>
            <w:rFonts w:cs="Arial"/>
          </w:rPr>
          <w:id w:val="69851359"/>
          <w:citation/>
        </w:sdtPr>
        <w:sdtContent>
          <w:r w:rsidRPr="00C11F18" w:rsidR="004427CB">
            <w:rPr>
              <w:rFonts w:cs="Arial"/>
            </w:rPr>
            <w:fldChar w:fldCharType="begin"/>
          </w:r>
          <w:r w:rsidRPr="00C11F18" w:rsidR="004427CB">
            <w:instrText xml:space="preserve"> CITATION Ein11 \l 1043 </w:instrText>
          </w:r>
          <w:r w:rsidRPr="00C11F18" w:rsidR="004427CB">
            <w:rPr>
              <w:rFonts w:cs="Arial"/>
            </w:rPr>
            <w:fldChar w:fldCharType="separate"/>
          </w:r>
          <w:r w:rsidRPr="00C11F18" w:rsidR="009251D6">
            <w:rPr>
              <w:noProof/>
            </w:rPr>
            <w:t>(Eindhovens dagblad, 2011)</w:t>
          </w:r>
          <w:r w:rsidRPr="00C11F18" w:rsidR="004427CB">
            <w:rPr>
              <w:rFonts w:cs="Arial"/>
            </w:rPr>
            <w:fldChar w:fldCharType="end"/>
          </w:r>
        </w:sdtContent>
      </w:sdt>
      <w:r w:rsidRPr="00C11F18" w:rsidR="585DE7B4">
        <w:t xml:space="preserve">. </w:t>
      </w:r>
      <w:r w:rsidRPr="00C11F18" w:rsidR="00AC76BC">
        <w:t>Furthermore, advances in technology have allowed for interactive installations that involve the public more directly in the artwork.</w:t>
      </w:r>
    </w:p>
    <w:p w:rsidRPr="00C11F18" w:rsidR="42132D59" w:rsidP="00C30067" w:rsidRDefault="42132D59" w14:paraId="2C925935" w14:textId="424DAFA6">
      <w:pPr>
        <w:rPr>
          <w:rFonts w:cs="Arial"/>
        </w:rPr>
      </w:pPr>
      <w:r w:rsidRPr="00C11F18">
        <w:t>From 2016 G</w:t>
      </w:r>
      <w:r w:rsidRPr="00C11F18" w:rsidR="00511D20">
        <w:t>LOW</w:t>
      </w:r>
      <w:r w:rsidRPr="00C11F18">
        <w:t xml:space="preserve"> started to get internati</w:t>
      </w:r>
      <w:r w:rsidRPr="00C11F18" w:rsidR="65FA87DB">
        <w:rPr>
          <w:rFonts w:cs="Arial"/>
        </w:rPr>
        <w:t>ona</w:t>
      </w:r>
      <w:r w:rsidRPr="00C11F18">
        <w:rPr>
          <w:rFonts w:cs="Arial"/>
        </w:rPr>
        <w:t>l attention</w:t>
      </w:r>
      <w:r w:rsidRPr="00C11F18" w:rsidR="58A9285C">
        <w:rPr>
          <w:rFonts w:cs="Arial"/>
        </w:rPr>
        <w:t xml:space="preserve">, </w:t>
      </w:r>
      <w:r w:rsidRPr="00C11F18" w:rsidR="55E332C2">
        <w:rPr>
          <w:rFonts w:cs="Arial"/>
        </w:rPr>
        <w:t xml:space="preserve">this led to the exchange of </w:t>
      </w:r>
      <w:r w:rsidRPr="00C11F18" w:rsidR="32369C2C">
        <w:rPr>
          <w:rFonts w:cs="Arial"/>
        </w:rPr>
        <w:t>knowledge</w:t>
      </w:r>
      <w:r w:rsidRPr="00C11F18" w:rsidR="55E332C2">
        <w:rPr>
          <w:rFonts w:cs="Arial"/>
        </w:rPr>
        <w:t xml:space="preserve">, art and new ideas </w:t>
      </w:r>
      <w:r w:rsidRPr="00C11F18" w:rsidR="01488117">
        <w:rPr>
          <w:rFonts w:cs="Arial"/>
        </w:rPr>
        <w:t>with</w:t>
      </w:r>
      <w:r w:rsidRPr="00C11F18" w:rsidR="55E332C2">
        <w:rPr>
          <w:rFonts w:cs="Arial"/>
        </w:rPr>
        <w:t xml:space="preserve"> </w:t>
      </w:r>
      <w:r w:rsidRPr="00C11F18" w:rsidR="3EE51920">
        <w:rPr>
          <w:rFonts w:cs="Arial"/>
        </w:rPr>
        <w:t>different</w:t>
      </w:r>
      <w:r w:rsidRPr="00C11F18" w:rsidR="55E332C2">
        <w:rPr>
          <w:rFonts w:cs="Arial"/>
        </w:rPr>
        <w:t xml:space="preserve"> </w:t>
      </w:r>
      <w:r w:rsidRPr="00C11F18" w:rsidR="3E570065">
        <w:rPr>
          <w:rFonts w:cs="Arial"/>
        </w:rPr>
        <w:t>light festivals</w:t>
      </w:r>
      <w:r w:rsidRPr="00C11F18" w:rsidR="55E332C2">
        <w:rPr>
          <w:rFonts w:cs="Arial"/>
        </w:rPr>
        <w:t xml:space="preserve"> across the globe.</w:t>
      </w:r>
      <w:r w:rsidRPr="00C11F18" w:rsidR="5C54F750">
        <w:rPr>
          <w:rFonts w:cs="Arial"/>
        </w:rPr>
        <w:t xml:space="preserve"> The attention not only grew within the light art world but also </w:t>
      </w:r>
      <w:r w:rsidRPr="00C11F18" w:rsidR="686C3662">
        <w:rPr>
          <w:rFonts w:cs="Arial"/>
        </w:rPr>
        <w:t>w</w:t>
      </w:r>
      <w:r w:rsidRPr="00C11F18" w:rsidR="003841FD">
        <w:rPr>
          <w:rFonts w:cs="Arial"/>
        </w:rPr>
        <w:t>ith</w:t>
      </w:r>
      <w:r w:rsidRPr="00C11F18" w:rsidR="5C54F750">
        <w:rPr>
          <w:rFonts w:cs="Arial"/>
        </w:rPr>
        <w:t xml:space="preserve"> the public</w:t>
      </w:r>
      <w:r w:rsidRPr="00C11F18" w:rsidR="44A69BC9">
        <w:rPr>
          <w:rFonts w:cs="Arial"/>
        </w:rPr>
        <w:t>, attracting more visitors</w:t>
      </w:r>
      <w:r w:rsidRPr="00C11F18" w:rsidR="03FCFFD0">
        <w:rPr>
          <w:rFonts w:cs="Arial"/>
        </w:rPr>
        <w:t>.</w:t>
      </w:r>
      <w:r w:rsidRPr="00C11F18" w:rsidR="6845DFFF">
        <w:rPr>
          <w:rFonts w:cs="Arial"/>
        </w:rPr>
        <w:t xml:space="preserve"> </w:t>
      </w:r>
      <w:r w:rsidRPr="00C11F18" w:rsidR="55630E4C">
        <w:rPr>
          <w:rFonts w:cs="Arial"/>
        </w:rPr>
        <w:t xml:space="preserve">In 2016 </w:t>
      </w:r>
      <w:r w:rsidRPr="00C11F18" w:rsidR="2337D6BB">
        <w:rPr>
          <w:rFonts w:cs="Arial"/>
        </w:rPr>
        <w:t>there</w:t>
      </w:r>
      <w:r w:rsidRPr="00C11F18" w:rsidR="55630E4C">
        <w:rPr>
          <w:rFonts w:cs="Arial"/>
        </w:rPr>
        <w:t xml:space="preserve"> were </w:t>
      </w:r>
      <w:r w:rsidRPr="00C11F18" w:rsidR="2DD06489">
        <w:rPr>
          <w:rFonts w:cs="Arial"/>
        </w:rPr>
        <w:t xml:space="preserve">over </w:t>
      </w:r>
      <w:r w:rsidRPr="00C11F18" w:rsidR="3D58BCDF">
        <w:rPr>
          <w:rFonts w:cs="Arial"/>
        </w:rPr>
        <w:t xml:space="preserve">900.000 international and national visitors </w:t>
      </w:r>
      <w:sdt>
        <w:sdtPr>
          <w:rPr>
            <w:rFonts w:cs="Arial"/>
          </w:rPr>
          <w:id w:val="1755310065"/>
          <w:citation/>
        </w:sdtPr>
        <w:sdtContent>
          <w:r w:rsidRPr="00C11F18" w:rsidR="00632B3E">
            <w:rPr>
              <w:rFonts w:cs="Arial"/>
            </w:rPr>
            <w:fldChar w:fldCharType="begin"/>
          </w:r>
          <w:r w:rsidRPr="00C11F18" w:rsidR="00632B3E">
            <w:instrText xml:space="preserve"> CITATION MSm18 \l 1043 </w:instrText>
          </w:r>
          <w:r w:rsidRPr="00C11F18" w:rsidR="00632B3E">
            <w:rPr>
              <w:rFonts w:cs="Arial"/>
            </w:rPr>
            <w:fldChar w:fldCharType="separate"/>
          </w:r>
          <w:r w:rsidRPr="00C11F18" w:rsidR="009251D6">
            <w:rPr>
              <w:noProof/>
            </w:rPr>
            <w:t>(Wijs, 2018)</w:t>
          </w:r>
          <w:r w:rsidRPr="00C11F18" w:rsidR="00632B3E">
            <w:rPr>
              <w:rFonts w:cs="Arial"/>
            </w:rPr>
            <w:fldChar w:fldCharType="end"/>
          </w:r>
        </w:sdtContent>
      </w:sdt>
      <w:r w:rsidRPr="00C11F18" w:rsidR="3AC5E3B7">
        <w:rPr>
          <w:rFonts w:cs="Arial"/>
        </w:rPr>
        <w:t xml:space="preserve"> mostly </w:t>
      </w:r>
      <w:r w:rsidRPr="00C11F18" w:rsidR="009E26C8">
        <w:rPr>
          <w:rFonts w:cs="Arial"/>
        </w:rPr>
        <w:t xml:space="preserve">from </w:t>
      </w:r>
      <w:r w:rsidRPr="00C11F18" w:rsidR="3AC5E3B7">
        <w:rPr>
          <w:rFonts w:cs="Arial"/>
        </w:rPr>
        <w:t>the Netherland</w:t>
      </w:r>
      <w:r w:rsidRPr="00C11F18" w:rsidR="009E26C8">
        <w:rPr>
          <w:rFonts w:cs="Arial"/>
        </w:rPr>
        <w:t>s</w:t>
      </w:r>
      <w:r w:rsidRPr="00C11F18" w:rsidR="3AC5E3B7">
        <w:rPr>
          <w:rFonts w:cs="Arial"/>
        </w:rPr>
        <w:t xml:space="preserve">, Belgium and </w:t>
      </w:r>
      <w:r w:rsidRPr="00C11F18" w:rsidR="6D3C8422">
        <w:rPr>
          <w:rFonts w:cs="Arial"/>
        </w:rPr>
        <w:t>Germany</w:t>
      </w:r>
      <w:r w:rsidRPr="00C11F18" w:rsidR="3AC5E3B7">
        <w:rPr>
          <w:rFonts w:cs="Arial"/>
        </w:rPr>
        <w:t xml:space="preserve"> </w:t>
      </w:r>
      <w:sdt>
        <w:sdtPr>
          <w:rPr>
            <w:rFonts w:cs="Arial"/>
          </w:rPr>
          <w:id w:val="830258271"/>
          <w:citation/>
        </w:sdtPr>
        <w:sdtContent>
          <w:r w:rsidRPr="00C11F18" w:rsidR="003456D2">
            <w:rPr>
              <w:rFonts w:cs="Arial"/>
            </w:rPr>
            <w:fldChar w:fldCharType="begin"/>
          </w:r>
          <w:r w:rsidRPr="00C11F18" w:rsidR="003456D2">
            <w:instrText xml:space="preserve"> CITATION NOS16 \l 1043 </w:instrText>
          </w:r>
          <w:r w:rsidRPr="00C11F18" w:rsidR="003456D2">
            <w:rPr>
              <w:rFonts w:cs="Arial"/>
            </w:rPr>
            <w:fldChar w:fldCharType="separate"/>
          </w:r>
          <w:r w:rsidRPr="00C11F18" w:rsidR="009251D6">
            <w:rPr>
              <w:noProof/>
            </w:rPr>
            <w:t>(NOS nieuws, 2016)</w:t>
          </w:r>
          <w:r w:rsidRPr="00C11F18" w:rsidR="003456D2">
            <w:rPr>
              <w:rFonts w:cs="Arial"/>
            </w:rPr>
            <w:fldChar w:fldCharType="end"/>
          </w:r>
        </w:sdtContent>
      </w:sdt>
      <w:r w:rsidRPr="00C11F18" w:rsidR="3D58BCDF">
        <w:rPr>
          <w:rFonts w:cs="Arial"/>
        </w:rPr>
        <w:t>.</w:t>
      </w:r>
      <w:r w:rsidRPr="00C11F18" w:rsidR="4122CF5D">
        <w:rPr>
          <w:rFonts w:cs="Arial"/>
        </w:rPr>
        <w:t xml:space="preserve"> </w:t>
      </w:r>
    </w:p>
    <w:p w:rsidRPr="00040636" w:rsidR="3872C84C" w:rsidP="00040636" w:rsidRDefault="7E2C9901" w14:paraId="72C51305" w14:textId="4F96FA72">
      <w:pPr>
        <w:rPr>
          <w:rFonts w:cs="Arial"/>
          <w:lang w:val="en-US"/>
        </w:rPr>
      </w:pPr>
      <w:r w:rsidRPr="00E94980">
        <w:t xml:space="preserve">In </w:t>
      </w:r>
      <w:r w:rsidRPr="00162EF7" w:rsidR="0BAE97B7">
        <w:rPr>
          <w:rFonts w:cs="Arial"/>
          <w:lang w:val="en-US"/>
        </w:rPr>
        <w:t>more</w:t>
      </w:r>
      <w:r w:rsidRPr="00162EF7">
        <w:rPr>
          <w:rFonts w:cs="Arial"/>
          <w:lang w:val="en-US"/>
        </w:rPr>
        <w:t xml:space="preserve"> recent years G</w:t>
      </w:r>
      <w:r w:rsidR="00511D20">
        <w:rPr>
          <w:rFonts w:cs="Arial"/>
          <w:lang w:val="en-US"/>
        </w:rPr>
        <w:t>LOW</w:t>
      </w:r>
      <w:r w:rsidRPr="00162EF7">
        <w:rPr>
          <w:rFonts w:cs="Arial"/>
          <w:lang w:val="en-US"/>
        </w:rPr>
        <w:t xml:space="preserve"> continues to focus on innovation and creativity in </w:t>
      </w:r>
      <w:r w:rsidR="005E7211">
        <w:rPr>
          <w:rFonts w:cs="Arial"/>
          <w:lang w:val="en-US"/>
        </w:rPr>
        <w:t>art installations</w:t>
      </w:r>
      <w:r w:rsidRPr="00162EF7" w:rsidR="709A0309">
        <w:rPr>
          <w:rFonts w:cs="Arial"/>
          <w:lang w:val="en-US"/>
        </w:rPr>
        <w:t xml:space="preserve"> and started to let more artists and students be involved</w:t>
      </w:r>
      <w:r w:rsidRPr="00162EF7">
        <w:rPr>
          <w:rFonts w:cs="Arial"/>
          <w:lang w:val="en-US"/>
        </w:rPr>
        <w:t xml:space="preserve">. </w:t>
      </w:r>
      <w:r w:rsidRPr="00162EF7" w:rsidR="66C0268A">
        <w:rPr>
          <w:rFonts w:cs="Arial"/>
          <w:lang w:val="en-US"/>
        </w:rPr>
        <w:t xml:space="preserve">That is </w:t>
      </w:r>
      <w:r w:rsidRPr="00162EF7" w:rsidR="41890E4F">
        <w:rPr>
          <w:rFonts w:cs="Arial"/>
          <w:lang w:val="en-US"/>
        </w:rPr>
        <w:t>why the</w:t>
      </w:r>
      <w:r w:rsidRPr="00162EF7" w:rsidR="662AB0EB">
        <w:rPr>
          <w:rFonts w:cs="Arial"/>
          <w:lang w:val="en-US"/>
        </w:rPr>
        <w:t xml:space="preserve"> G</w:t>
      </w:r>
      <w:r w:rsidR="00511D20">
        <w:rPr>
          <w:rFonts w:cs="Arial"/>
          <w:lang w:val="en-US"/>
        </w:rPr>
        <w:t>LOW</w:t>
      </w:r>
      <w:r w:rsidRPr="00162EF7" w:rsidR="41890E4F">
        <w:rPr>
          <w:rFonts w:cs="Arial"/>
          <w:lang w:val="en-US"/>
        </w:rPr>
        <w:t xml:space="preserve"> </w:t>
      </w:r>
      <w:r w:rsidRPr="00162EF7" w:rsidR="1908B764">
        <w:rPr>
          <w:rFonts w:cs="Arial"/>
          <w:lang w:val="en-US"/>
        </w:rPr>
        <w:t>organization</w:t>
      </w:r>
      <w:r w:rsidRPr="00162EF7" w:rsidR="41890E4F">
        <w:rPr>
          <w:rFonts w:cs="Arial"/>
          <w:lang w:val="en-US"/>
        </w:rPr>
        <w:t xml:space="preserve"> sta</w:t>
      </w:r>
      <w:r w:rsidRPr="00162EF7" w:rsidR="0E0CE43B">
        <w:rPr>
          <w:rFonts w:cs="Arial"/>
          <w:lang w:val="en-US"/>
        </w:rPr>
        <w:t>r</w:t>
      </w:r>
      <w:r w:rsidRPr="00162EF7" w:rsidR="41890E4F">
        <w:rPr>
          <w:rFonts w:cs="Arial"/>
          <w:lang w:val="en-US"/>
        </w:rPr>
        <w:t xml:space="preserve">ted the </w:t>
      </w:r>
      <w:r w:rsidR="005E7211">
        <w:rPr>
          <w:rFonts w:cs="Arial"/>
          <w:lang w:val="en-US"/>
        </w:rPr>
        <w:t>GLOW</w:t>
      </w:r>
      <w:r w:rsidRPr="00162EF7" w:rsidR="41890E4F">
        <w:rPr>
          <w:rFonts w:cs="Arial"/>
          <w:lang w:val="en-US"/>
        </w:rPr>
        <w:t xml:space="preserve"> academy. </w:t>
      </w:r>
      <w:r w:rsidR="00AD3F2A">
        <w:rPr>
          <w:rFonts w:cs="Arial"/>
          <w:lang w:val="en-US"/>
        </w:rPr>
        <w:t>At</w:t>
      </w:r>
      <w:r w:rsidRPr="00162EF7" w:rsidR="3038B697">
        <w:rPr>
          <w:rFonts w:cs="Arial"/>
          <w:lang w:val="en-US"/>
        </w:rPr>
        <w:t xml:space="preserve"> </w:t>
      </w:r>
      <w:r w:rsidR="001C616A">
        <w:rPr>
          <w:rFonts w:cs="Arial"/>
          <w:lang w:val="en-US"/>
        </w:rPr>
        <w:t>GLOW</w:t>
      </w:r>
      <w:r w:rsidRPr="00162EF7" w:rsidR="3038B697">
        <w:rPr>
          <w:rFonts w:cs="Arial"/>
          <w:lang w:val="en-US"/>
        </w:rPr>
        <w:t xml:space="preserve"> academy several student teams are given the opportunity to actively participate in building a light installation, assisted by various experts from within the organization. These student teams come from the Eindhoven </w:t>
      </w:r>
      <w:r w:rsidR="00AA492B">
        <w:rPr>
          <w:rFonts w:cs="Arial"/>
          <w:lang w:val="en-US"/>
        </w:rPr>
        <w:t>area</w:t>
      </w:r>
      <w:r w:rsidRPr="00162EF7" w:rsidR="3038B697">
        <w:rPr>
          <w:rFonts w:cs="Arial"/>
          <w:lang w:val="en-US"/>
        </w:rPr>
        <w:t xml:space="preserve"> schools: Sint Lucas, Fontys</w:t>
      </w:r>
      <w:r w:rsidR="00AA492B">
        <w:rPr>
          <w:rFonts w:cs="Arial"/>
          <w:lang w:val="en-US"/>
        </w:rPr>
        <w:t>,</w:t>
      </w:r>
      <w:r w:rsidRPr="00162EF7" w:rsidR="3038B697">
        <w:rPr>
          <w:rFonts w:cs="Arial"/>
          <w:lang w:val="en-US"/>
        </w:rPr>
        <w:t xml:space="preserve"> and University of Technology Eindhoven</w:t>
      </w:r>
      <w:r w:rsidRPr="00162EF7" w:rsidR="35509DB3">
        <w:rPr>
          <w:rFonts w:cs="Arial"/>
          <w:lang w:val="en-US"/>
        </w:rPr>
        <w:t xml:space="preserve"> </w:t>
      </w:r>
      <w:sdt>
        <w:sdtPr>
          <w:rPr>
            <w:rFonts w:cs="Arial"/>
            <w:lang w:val="en-US"/>
          </w:rPr>
          <w:id w:val="-1370212930"/>
          <w:citation/>
        </w:sdtPr>
        <w:sdtContent>
          <w:r w:rsidR="00503114">
            <w:rPr>
              <w:rFonts w:cs="Arial"/>
              <w:lang w:val="en-US"/>
            </w:rPr>
            <w:fldChar w:fldCharType="begin"/>
          </w:r>
          <w:r w:rsidRPr="00503114" w:rsidR="00503114">
            <w:instrText xml:space="preserve"> CITATION Org24 \l 1043 </w:instrText>
          </w:r>
          <w:r w:rsidR="00503114">
            <w:rPr>
              <w:rFonts w:cs="Arial"/>
              <w:lang w:val="en-US"/>
            </w:rPr>
            <w:fldChar w:fldCharType="separate"/>
          </w:r>
          <w:r w:rsidRPr="009251D6" w:rsidR="009251D6">
            <w:rPr>
              <w:noProof/>
            </w:rPr>
            <w:t>(Glow, 2024)</w:t>
          </w:r>
          <w:r w:rsidR="00503114">
            <w:rPr>
              <w:rFonts w:cs="Arial"/>
              <w:lang w:val="en-US"/>
            </w:rPr>
            <w:fldChar w:fldCharType="end"/>
          </w:r>
        </w:sdtContent>
      </w:sdt>
      <w:r w:rsidRPr="00162EF7" w:rsidR="3038B697">
        <w:rPr>
          <w:rFonts w:cs="Arial"/>
          <w:lang w:val="en-US"/>
        </w:rPr>
        <w:t>.</w:t>
      </w:r>
    </w:p>
    <w:p w:rsidRPr="00D16298" w:rsidR="00DC4B00" w:rsidP="00F93197" w:rsidRDefault="00DC4B00" w14:paraId="0C3B3DEC" w14:textId="5171C1B5">
      <w:pPr>
        <w:pStyle w:val="Kop2"/>
      </w:pPr>
      <w:bookmarkStart w:name="_Toc169975599" w:id="12"/>
      <w:bookmarkStart w:name="_Toc169977042" w:id="13"/>
      <w:bookmarkStart w:name="_Toc169977883" w:id="14"/>
      <w:r w:rsidRPr="3872C84C">
        <w:rPr>
          <w:rStyle w:val="normaltextrun"/>
          <w:rFonts w:cs="Arial"/>
          <w:szCs w:val="28"/>
        </w:rPr>
        <w:t>1.</w:t>
      </w:r>
      <w:r w:rsidR="00F93197">
        <w:rPr>
          <w:rStyle w:val="normaltextrun"/>
          <w:rFonts w:cs="Arial"/>
          <w:szCs w:val="28"/>
        </w:rPr>
        <w:t>2</w:t>
      </w:r>
      <w:r>
        <w:rPr>
          <w:rStyle w:val="normaltextrun"/>
          <w:rFonts w:cs="Arial"/>
          <w:szCs w:val="28"/>
        </w:rPr>
        <w:t xml:space="preserve"> </w:t>
      </w:r>
      <w:r w:rsidRPr="3872C84C">
        <w:rPr>
          <w:rStyle w:val="normaltextrun"/>
          <w:rFonts w:cs="Arial"/>
          <w:szCs w:val="28"/>
        </w:rPr>
        <w:t>Fontys BeCreative</w:t>
      </w:r>
      <w:bookmarkEnd w:id="12"/>
      <w:bookmarkEnd w:id="13"/>
      <w:bookmarkEnd w:id="14"/>
      <w:r w:rsidRPr="3872C84C">
        <w:rPr>
          <w:rStyle w:val="eop"/>
          <w:rFonts w:cs="Arial"/>
          <w:szCs w:val="28"/>
        </w:rPr>
        <w:t> </w:t>
      </w:r>
    </w:p>
    <w:p w:rsidRPr="00D67F89" w:rsidR="00F249EA" w:rsidRDefault="00B35380" w14:paraId="77B4CEFA" w14:textId="65F6AAE4">
      <w:pPr>
        <w:rPr>
          <w:rFonts w:cs="Arial" w:eastAsiaTheme="majorEastAsia"/>
        </w:rPr>
      </w:pPr>
      <w:r w:rsidRPr="00962B0B">
        <w:rPr>
          <w:rStyle w:val="normaltextrun"/>
          <w:rFonts w:cs="Arial" w:eastAsiaTheme="majorEastAsia"/>
        </w:rPr>
        <w:t xml:space="preserve">Fontys BeCreative is a minor </w:t>
      </w:r>
      <w:r w:rsidRPr="00962B0B" w:rsidR="001F0808">
        <w:rPr>
          <w:rStyle w:val="normaltextrun"/>
          <w:rFonts w:cs="Arial" w:eastAsiaTheme="majorEastAsia"/>
        </w:rPr>
        <w:t>for 3</w:t>
      </w:r>
      <w:r w:rsidR="00DA4083">
        <w:rPr>
          <w:rStyle w:val="normaltextrun"/>
          <w:rFonts w:cs="Arial" w:eastAsiaTheme="majorEastAsia"/>
          <w:vertAlign w:val="superscript"/>
        </w:rPr>
        <w:t>th</w:t>
      </w:r>
      <w:r w:rsidRPr="00962B0B" w:rsidR="001F0808">
        <w:rPr>
          <w:rStyle w:val="normaltextrun"/>
          <w:rFonts w:cs="Arial" w:eastAsiaTheme="majorEastAsia"/>
        </w:rPr>
        <w:t xml:space="preserve"> year students </w:t>
      </w:r>
      <w:r w:rsidRPr="00962B0B" w:rsidR="00246495">
        <w:rPr>
          <w:rStyle w:val="normaltextrun"/>
          <w:rFonts w:cs="Arial" w:eastAsiaTheme="majorEastAsia"/>
        </w:rPr>
        <w:t xml:space="preserve">mostly </w:t>
      </w:r>
      <w:r w:rsidRPr="00962B0B" w:rsidR="00A82FD0">
        <w:rPr>
          <w:rStyle w:val="normaltextrun"/>
          <w:rFonts w:cs="Arial" w:eastAsiaTheme="majorEastAsia"/>
        </w:rPr>
        <w:t xml:space="preserve">with a </w:t>
      </w:r>
      <w:r w:rsidRPr="00962B0B" w:rsidR="00B81484">
        <w:rPr>
          <w:rStyle w:val="normaltextrun"/>
          <w:rFonts w:cs="Arial" w:eastAsiaTheme="majorEastAsia"/>
        </w:rPr>
        <w:t>technical background</w:t>
      </w:r>
      <w:r w:rsidRPr="00962B0B" w:rsidR="00922D79">
        <w:rPr>
          <w:rStyle w:val="normaltextrun"/>
          <w:rFonts w:cs="Arial" w:eastAsiaTheme="majorEastAsia"/>
        </w:rPr>
        <w:t>.</w:t>
      </w:r>
      <w:r w:rsidRPr="00962B0B" w:rsidR="00DB620A">
        <w:rPr>
          <w:rStyle w:val="normaltextrun"/>
          <w:rFonts w:cs="Arial" w:eastAsiaTheme="majorEastAsia"/>
        </w:rPr>
        <w:t xml:space="preserve"> The minor is about further developing or learning skills through project work. </w:t>
      </w:r>
      <w:r w:rsidR="00AA492B">
        <w:rPr>
          <w:rStyle w:val="normaltextrun"/>
          <w:rFonts w:cs="Arial" w:eastAsiaTheme="majorEastAsia"/>
        </w:rPr>
        <w:t>S</w:t>
      </w:r>
      <w:r w:rsidRPr="00962B0B" w:rsidR="00DB620A">
        <w:rPr>
          <w:rStyle w:val="normaltextrun"/>
          <w:rFonts w:cs="Arial" w:eastAsiaTheme="majorEastAsia"/>
        </w:rPr>
        <w:t xml:space="preserve">tudents are divided into groups where they can spend the full time working on their project </w:t>
      </w:r>
      <w:r w:rsidR="00AA492B">
        <w:rPr>
          <w:rStyle w:val="normaltextrun"/>
          <w:rFonts w:cs="Arial" w:eastAsiaTheme="majorEastAsia"/>
        </w:rPr>
        <w:t xml:space="preserve">with help of a </w:t>
      </w:r>
      <w:r w:rsidRPr="00962B0B" w:rsidR="00DB620A">
        <w:rPr>
          <w:rStyle w:val="normaltextrun"/>
          <w:rFonts w:cs="Arial" w:eastAsiaTheme="majorEastAsia"/>
        </w:rPr>
        <w:t>designated tutor</w:t>
      </w:r>
      <w:r w:rsidRPr="007839FB" w:rsidR="00DB620A">
        <w:rPr>
          <w:rStyle w:val="normaltextrun"/>
          <w:rFonts w:cs="Arial" w:eastAsiaTheme="majorEastAsia"/>
        </w:rPr>
        <w:t xml:space="preserve">. For the past </w:t>
      </w:r>
      <w:r w:rsidRPr="007839FB" w:rsidR="007839FB">
        <w:rPr>
          <w:rStyle w:val="normaltextrun"/>
          <w:rFonts w:cs="Arial" w:eastAsiaTheme="majorEastAsia"/>
        </w:rPr>
        <w:t>eight</w:t>
      </w:r>
      <w:r w:rsidRPr="007839FB" w:rsidR="00DB620A">
        <w:rPr>
          <w:rStyle w:val="normaltextrun"/>
          <w:rFonts w:cs="Arial" w:eastAsiaTheme="majorEastAsia"/>
        </w:rPr>
        <w:t xml:space="preserve"> years there has also been the option to design and create an installation for </w:t>
      </w:r>
      <w:r w:rsidR="00094DC0">
        <w:rPr>
          <w:rStyle w:val="normaltextrun"/>
          <w:rFonts w:cs="Arial" w:eastAsiaTheme="majorEastAsia"/>
        </w:rPr>
        <w:t>GLOW</w:t>
      </w:r>
      <w:r w:rsidRPr="007839FB" w:rsidR="00DB620A">
        <w:rPr>
          <w:rStyle w:val="normaltextrun"/>
          <w:rFonts w:cs="Arial" w:eastAsiaTheme="majorEastAsia"/>
        </w:rPr>
        <w:t xml:space="preserve"> as a project</w:t>
      </w:r>
      <w:r w:rsidRPr="00962B0B" w:rsidR="00DB620A">
        <w:rPr>
          <w:rStyle w:val="normaltextrun"/>
          <w:rFonts w:cs="Arial" w:eastAsiaTheme="majorEastAsia"/>
        </w:rPr>
        <w:t xml:space="preserve">. The minor </w:t>
      </w:r>
      <w:r w:rsidRPr="00A0097F" w:rsidR="00A0097F">
        <w:rPr>
          <w:rStyle w:val="normaltextrun"/>
          <w:rFonts w:cs="Arial" w:eastAsiaTheme="majorEastAsia"/>
        </w:rPr>
        <w:t>program spans</w:t>
      </w:r>
      <w:r w:rsidRPr="00962B0B" w:rsidR="00DB620A">
        <w:rPr>
          <w:rStyle w:val="normaltextrun"/>
          <w:rFonts w:cs="Arial" w:eastAsiaTheme="majorEastAsia"/>
        </w:rPr>
        <w:t xml:space="preserve"> half a school year, </w:t>
      </w:r>
      <w:r w:rsidRPr="00A0097F" w:rsidR="00A0097F">
        <w:rPr>
          <w:rStyle w:val="normaltextrun"/>
          <w:rFonts w:cs="Arial" w:eastAsiaTheme="majorEastAsia"/>
        </w:rPr>
        <w:t>allowing</w:t>
      </w:r>
      <w:r w:rsidRPr="00962B0B" w:rsidR="00DB620A">
        <w:rPr>
          <w:rStyle w:val="normaltextrun"/>
          <w:rFonts w:cs="Arial" w:eastAsiaTheme="majorEastAsia"/>
        </w:rPr>
        <w:t xml:space="preserve"> the group </w:t>
      </w:r>
      <w:r w:rsidRPr="00A0097F" w:rsidR="00A0097F">
        <w:rPr>
          <w:rStyle w:val="normaltextrun"/>
          <w:rFonts w:cs="Arial" w:eastAsiaTheme="majorEastAsia"/>
        </w:rPr>
        <w:t>to develop</w:t>
      </w:r>
      <w:r w:rsidRPr="00962B0B" w:rsidR="00DB620A">
        <w:rPr>
          <w:rStyle w:val="normaltextrun"/>
          <w:rFonts w:cs="Arial" w:eastAsiaTheme="majorEastAsia"/>
        </w:rPr>
        <w:t xml:space="preserve"> their idea into a prototype, scale model</w:t>
      </w:r>
      <w:r w:rsidRPr="00A0097F" w:rsidR="00A0097F">
        <w:rPr>
          <w:rStyle w:val="normaltextrun"/>
          <w:rFonts w:cs="Arial" w:eastAsiaTheme="majorEastAsia"/>
        </w:rPr>
        <w:t>,</w:t>
      </w:r>
      <w:r w:rsidRPr="00962B0B" w:rsidR="00DB620A">
        <w:rPr>
          <w:rStyle w:val="normaltextrun"/>
          <w:rFonts w:cs="Arial" w:eastAsiaTheme="majorEastAsia"/>
        </w:rPr>
        <w:t xml:space="preserve"> or part of </w:t>
      </w:r>
      <w:r w:rsidR="00A0097F">
        <w:rPr>
          <w:rStyle w:val="normaltextrun"/>
          <w:rFonts w:cs="Arial" w:eastAsiaTheme="majorEastAsia"/>
        </w:rPr>
        <w:t>a</w:t>
      </w:r>
      <w:r w:rsidRPr="00962B0B" w:rsidR="00DB620A">
        <w:rPr>
          <w:rStyle w:val="normaltextrun"/>
          <w:rFonts w:cs="Arial" w:eastAsiaTheme="majorEastAsia"/>
        </w:rPr>
        <w:t xml:space="preserve"> whole</w:t>
      </w:r>
      <w:r w:rsidR="00A0097F">
        <w:rPr>
          <w:rStyle w:val="normaltextrun"/>
          <w:rFonts w:cs="Arial" w:eastAsiaTheme="majorEastAsia"/>
        </w:rPr>
        <w:t xml:space="preserve"> installation </w:t>
      </w:r>
      <w:r w:rsidRPr="00A0097F" w:rsidR="00A0097F">
        <w:rPr>
          <w:rStyle w:val="normaltextrun"/>
          <w:rFonts w:cs="Arial" w:eastAsiaTheme="majorEastAsia"/>
        </w:rPr>
        <w:t xml:space="preserve">during the spring semester. </w:t>
      </w:r>
      <w:r w:rsidR="0064544E">
        <w:rPr>
          <w:rStyle w:val="normaltextrun"/>
          <w:rFonts w:cs="Arial" w:eastAsiaTheme="majorEastAsia"/>
        </w:rPr>
        <w:t>Then</w:t>
      </w:r>
      <w:r w:rsidRPr="00A0097F" w:rsidR="00A0097F">
        <w:rPr>
          <w:rStyle w:val="normaltextrun"/>
          <w:rFonts w:cs="Arial" w:eastAsiaTheme="majorEastAsia"/>
        </w:rPr>
        <w:t xml:space="preserve"> the </w:t>
      </w:r>
      <w:r w:rsidRPr="00962B0B" w:rsidR="00DB620A">
        <w:rPr>
          <w:rStyle w:val="normaltextrun"/>
          <w:rFonts w:cs="Arial" w:eastAsiaTheme="majorEastAsia"/>
        </w:rPr>
        <w:t>next group</w:t>
      </w:r>
      <w:r w:rsidRPr="00A0097F" w:rsidR="00A0097F">
        <w:rPr>
          <w:rStyle w:val="normaltextrun"/>
          <w:rFonts w:cs="Arial" w:eastAsiaTheme="majorEastAsia"/>
        </w:rPr>
        <w:t xml:space="preserve"> in</w:t>
      </w:r>
      <w:r w:rsidRPr="00962B0B" w:rsidR="00DB620A">
        <w:rPr>
          <w:rStyle w:val="normaltextrun"/>
          <w:rFonts w:cs="Arial" w:eastAsiaTheme="majorEastAsia"/>
        </w:rPr>
        <w:t xml:space="preserve"> the fall semester can </w:t>
      </w:r>
      <w:r w:rsidRPr="00A0097F" w:rsidR="00A0097F">
        <w:rPr>
          <w:rStyle w:val="normaltextrun"/>
          <w:rFonts w:cs="Arial" w:eastAsiaTheme="majorEastAsia"/>
        </w:rPr>
        <w:t>immediately begin constructing</w:t>
      </w:r>
      <w:r w:rsidRPr="00962B0B" w:rsidR="00DB620A">
        <w:rPr>
          <w:rStyle w:val="normaltextrun"/>
          <w:rFonts w:cs="Arial" w:eastAsiaTheme="majorEastAsia"/>
        </w:rPr>
        <w:t xml:space="preserve"> the full installation</w:t>
      </w:r>
      <w:r w:rsidRPr="00A0097F" w:rsidR="00A0097F">
        <w:rPr>
          <w:rStyle w:val="normaltextrun"/>
          <w:rFonts w:cs="Arial" w:eastAsiaTheme="majorEastAsia"/>
        </w:rPr>
        <w:t xml:space="preserve">, ensuring it's ready for the </w:t>
      </w:r>
      <w:r w:rsidRPr="00962B0B" w:rsidR="00DB620A">
        <w:rPr>
          <w:rStyle w:val="normaltextrun"/>
          <w:rFonts w:cs="Arial" w:eastAsiaTheme="majorEastAsia"/>
        </w:rPr>
        <w:t>November</w:t>
      </w:r>
      <w:r w:rsidRPr="00A0097F" w:rsidR="00A0097F">
        <w:rPr>
          <w:rStyle w:val="normaltextrun"/>
          <w:rFonts w:cs="Arial" w:eastAsiaTheme="majorEastAsia"/>
        </w:rPr>
        <w:t xml:space="preserve"> GLOW event.</w:t>
      </w:r>
      <w:r w:rsidRPr="00B35380" w:rsidR="00F249EA">
        <w:br w:type="page"/>
      </w:r>
    </w:p>
    <w:p w:rsidRPr="005424F5" w:rsidR="00DC4B00" w:rsidP="007F052F" w:rsidRDefault="00DC4B00" w14:paraId="57C3394F" w14:textId="432C9595">
      <w:pPr>
        <w:pStyle w:val="Kop1"/>
      </w:pPr>
      <w:bookmarkStart w:name="_Toc169975600" w:id="15"/>
      <w:bookmarkStart w:name="_Toc169977043" w:id="16"/>
      <w:bookmarkStart w:name="_Toc169977884" w:id="17"/>
      <w:r w:rsidRPr="005424F5">
        <w:rPr>
          <w:rStyle w:val="normaltextrun"/>
          <w:rFonts w:cs="Arial"/>
          <w:sz w:val="44"/>
          <w:szCs w:val="44"/>
        </w:rPr>
        <w:t>2. Problem analysis</w:t>
      </w:r>
      <w:bookmarkEnd w:id="15"/>
      <w:bookmarkEnd w:id="16"/>
      <w:bookmarkEnd w:id="17"/>
      <w:r w:rsidRPr="005424F5">
        <w:rPr>
          <w:rStyle w:val="normaltextrun"/>
          <w:rFonts w:cs="Arial"/>
          <w:sz w:val="44"/>
          <w:szCs w:val="44"/>
        </w:rPr>
        <w:t xml:space="preserve"> </w:t>
      </w:r>
      <w:r w:rsidRPr="005424F5">
        <w:rPr>
          <w:rStyle w:val="eop"/>
          <w:rFonts w:cs="Arial"/>
          <w:sz w:val="44"/>
          <w:szCs w:val="44"/>
        </w:rPr>
        <w:t> </w:t>
      </w:r>
    </w:p>
    <w:p w:rsidRPr="00E94980" w:rsidR="006B3723" w:rsidP="006B3723" w:rsidRDefault="006B3723" w14:paraId="0055591B" w14:textId="73FB3DE5">
      <w:pPr>
        <w:rPr>
          <w:rFonts w:cs="Arial"/>
        </w:rPr>
      </w:pPr>
      <w:r w:rsidRPr="00E94980">
        <w:rPr>
          <w:rFonts w:cs="Arial"/>
        </w:rPr>
        <w:t>As stated in the introduction, the primary responsibility of the 202</w:t>
      </w:r>
      <w:r w:rsidR="00B038E2">
        <w:rPr>
          <w:rFonts w:cs="Arial"/>
        </w:rPr>
        <w:t>4</w:t>
      </w:r>
      <w:r w:rsidRPr="00E94980">
        <w:rPr>
          <w:rFonts w:cs="Arial"/>
        </w:rPr>
        <w:t xml:space="preserve"> </w:t>
      </w:r>
      <w:r w:rsidR="00094DC0">
        <w:rPr>
          <w:rFonts w:cs="Arial"/>
        </w:rPr>
        <w:t>GLOW</w:t>
      </w:r>
      <w:r w:rsidRPr="00E94980">
        <w:rPr>
          <w:rFonts w:cs="Arial"/>
        </w:rPr>
        <w:t xml:space="preserve"> team is to prepare an installation to be shown during the </w:t>
      </w:r>
      <w:r w:rsidR="00094DC0">
        <w:rPr>
          <w:rFonts w:cs="Arial"/>
        </w:rPr>
        <w:t>GLOW</w:t>
      </w:r>
      <w:r w:rsidRPr="00E94980">
        <w:rPr>
          <w:rFonts w:cs="Arial"/>
        </w:rPr>
        <w:t xml:space="preserve"> festival that takes place in early November. Choosing the project came with its own set of issues, thus requiring proper documentation and a pros and cons list to determine which ideas were best to move forward with.</w:t>
      </w:r>
    </w:p>
    <w:p w:rsidRPr="00E94980" w:rsidR="006B3723" w:rsidP="006B3723" w:rsidRDefault="00B11A7C" w14:paraId="65480299" w14:textId="6EFDFDF5">
      <w:pPr>
        <w:pStyle w:val="Kop2"/>
        <w:rPr>
          <w:rFonts w:cs="Arial"/>
          <w:szCs w:val="28"/>
        </w:rPr>
      </w:pPr>
      <w:bookmarkStart w:name="_Toc169975601" w:id="18"/>
      <w:bookmarkStart w:name="_Toc169977044" w:id="19"/>
      <w:bookmarkStart w:name="_Toc169977885" w:id="20"/>
      <w:r w:rsidRPr="00E94980">
        <w:rPr>
          <w:rFonts w:cs="Arial"/>
          <w:szCs w:val="28"/>
        </w:rPr>
        <w:t xml:space="preserve">2.1 </w:t>
      </w:r>
      <w:r w:rsidRPr="00E94980" w:rsidR="006B3723">
        <w:rPr>
          <w:rFonts w:cs="Arial"/>
          <w:szCs w:val="28"/>
        </w:rPr>
        <w:t>Problem description</w:t>
      </w:r>
      <w:bookmarkEnd w:id="18"/>
      <w:bookmarkEnd w:id="19"/>
      <w:bookmarkEnd w:id="20"/>
    </w:p>
    <w:p w:rsidRPr="00E94980" w:rsidR="006B3723" w:rsidP="006B3723" w:rsidRDefault="006B3723" w14:paraId="1698A4B7" w14:textId="0DFEF757">
      <w:pPr>
        <w:rPr>
          <w:rFonts w:cs="Arial"/>
        </w:rPr>
      </w:pPr>
      <w:r w:rsidRPr="00E94980">
        <w:rPr>
          <w:rFonts w:cs="Arial"/>
        </w:rPr>
        <w:t>The deadline of th</w:t>
      </w:r>
      <w:r w:rsidR="003C055B">
        <w:rPr>
          <w:rFonts w:cs="Arial"/>
        </w:rPr>
        <w:t>e whole</w:t>
      </w:r>
      <w:r w:rsidRPr="00E94980">
        <w:rPr>
          <w:rFonts w:cs="Arial"/>
        </w:rPr>
        <w:t xml:space="preserve"> project is early November, this is approximately 10 months </w:t>
      </w:r>
      <w:r w:rsidR="00D70BAE">
        <w:rPr>
          <w:rFonts w:cs="Arial"/>
        </w:rPr>
        <w:t>after</w:t>
      </w:r>
      <w:r w:rsidRPr="00E94980">
        <w:rPr>
          <w:rFonts w:cs="Arial"/>
        </w:rPr>
        <w:t xml:space="preserve"> the start o</w:t>
      </w:r>
      <w:r w:rsidR="0082546D">
        <w:rPr>
          <w:rFonts w:cs="Arial"/>
        </w:rPr>
        <w:t>f the spring</w:t>
      </w:r>
      <w:r w:rsidRPr="00E94980">
        <w:rPr>
          <w:rFonts w:cs="Arial"/>
        </w:rPr>
        <w:t xml:space="preserve"> minor, the goal of the project is to make a fun, interactive and beautiful project </w:t>
      </w:r>
      <w:r w:rsidR="00A80A3E">
        <w:rPr>
          <w:rFonts w:cs="Arial"/>
        </w:rPr>
        <w:t>for</w:t>
      </w:r>
      <w:r w:rsidRPr="00E94980">
        <w:rPr>
          <w:rFonts w:cs="Arial"/>
        </w:rPr>
        <w:t xml:space="preserve"> the public at </w:t>
      </w:r>
      <w:r w:rsidR="00094DC0">
        <w:rPr>
          <w:rFonts w:cs="Arial"/>
        </w:rPr>
        <w:t>GLOW</w:t>
      </w:r>
      <w:r w:rsidRPr="00E94980">
        <w:rPr>
          <w:rFonts w:cs="Arial"/>
        </w:rPr>
        <w:t>.</w:t>
      </w:r>
    </w:p>
    <w:p w:rsidRPr="00E94980" w:rsidR="006B3723" w:rsidP="006B3723" w:rsidRDefault="006B3723" w14:paraId="78F3CF60" w14:textId="1934D768">
      <w:pPr>
        <w:rPr>
          <w:rFonts w:cs="Arial"/>
        </w:rPr>
      </w:pPr>
      <w:r w:rsidRPr="00E94980">
        <w:rPr>
          <w:rFonts w:cs="Arial"/>
        </w:rPr>
        <w:t xml:space="preserve">During </w:t>
      </w:r>
      <w:r w:rsidR="00A80A3E">
        <w:rPr>
          <w:rFonts w:cs="Arial"/>
        </w:rPr>
        <w:t>the</w:t>
      </w:r>
      <w:r w:rsidRPr="00E94980">
        <w:rPr>
          <w:rFonts w:cs="Arial"/>
        </w:rPr>
        <w:t xml:space="preserve"> </w:t>
      </w:r>
      <w:r w:rsidR="0082546D">
        <w:rPr>
          <w:rFonts w:cs="Arial"/>
        </w:rPr>
        <w:t>spring</w:t>
      </w:r>
      <w:r w:rsidRPr="00E94980">
        <w:rPr>
          <w:rFonts w:cs="Arial"/>
        </w:rPr>
        <w:t xml:space="preserve"> minor (4/5 months), </w:t>
      </w:r>
      <w:r w:rsidRPr="006727A3" w:rsidR="006727A3">
        <w:rPr>
          <w:rFonts w:cs="Arial"/>
        </w:rPr>
        <w:t>Extensive</w:t>
      </w:r>
      <w:r w:rsidRPr="00E94980">
        <w:rPr>
          <w:rFonts w:cs="Arial"/>
        </w:rPr>
        <w:t xml:space="preserve"> research </w:t>
      </w:r>
      <w:r w:rsidRPr="006727A3" w:rsidR="006727A3">
        <w:rPr>
          <w:rFonts w:cs="Arial"/>
        </w:rPr>
        <w:t>was necessary</w:t>
      </w:r>
      <w:r w:rsidRPr="00E94980">
        <w:rPr>
          <w:rFonts w:cs="Arial"/>
        </w:rPr>
        <w:t xml:space="preserve"> to </w:t>
      </w:r>
      <w:r w:rsidRPr="006727A3" w:rsidR="006727A3">
        <w:rPr>
          <w:rFonts w:cs="Arial"/>
        </w:rPr>
        <w:t>effectively outline</w:t>
      </w:r>
      <w:r w:rsidRPr="00E94980">
        <w:rPr>
          <w:rFonts w:cs="Arial"/>
        </w:rPr>
        <w:t xml:space="preserve"> the </w:t>
      </w:r>
      <w:r w:rsidRPr="006727A3" w:rsidR="006727A3">
        <w:rPr>
          <w:rFonts w:cs="Arial"/>
        </w:rPr>
        <w:t xml:space="preserve">project's </w:t>
      </w:r>
      <w:r w:rsidRPr="00E94980">
        <w:rPr>
          <w:rFonts w:cs="Arial"/>
        </w:rPr>
        <w:t>next steps</w:t>
      </w:r>
      <w:r w:rsidRPr="006727A3" w:rsidR="006727A3">
        <w:rPr>
          <w:rFonts w:cs="Arial"/>
        </w:rPr>
        <w:t>. It was crucial to determine what would engage the audience and inspire them to take action. These considerations were essential both before and during the project planning phase.</w:t>
      </w:r>
    </w:p>
    <w:p w:rsidRPr="00E94980" w:rsidR="006B3723" w:rsidP="006B3723" w:rsidRDefault="00B11A7C" w14:paraId="3C67A058" w14:textId="521FF71B">
      <w:pPr>
        <w:pStyle w:val="Kop2"/>
        <w:rPr>
          <w:rFonts w:cs="Arial"/>
          <w:szCs w:val="28"/>
        </w:rPr>
      </w:pPr>
      <w:bookmarkStart w:name="_Toc169975602" w:id="21"/>
      <w:bookmarkStart w:name="_Toc169977045" w:id="22"/>
      <w:bookmarkStart w:name="_Toc169977886" w:id="23"/>
      <w:r w:rsidRPr="00E94980">
        <w:rPr>
          <w:rFonts w:cs="Arial"/>
          <w:szCs w:val="28"/>
        </w:rPr>
        <w:t xml:space="preserve">2.2 </w:t>
      </w:r>
      <w:r w:rsidRPr="00E94980" w:rsidR="006B3723">
        <w:rPr>
          <w:rFonts w:cs="Arial"/>
          <w:szCs w:val="28"/>
        </w:rPr>
        <w:t>Research goal</w:t>
      </w:r>
      <w:bookmarkEnd w:id="21"/>
      <w:bookmarkEnd w:id="22"/>
      <w:bookmarkEnd w:id="23"/>
    </w:p>
    <w:p w:rsidRPr="00E94980" w:rsidR="006B3723" w:rsidP="006B3723" w:rsidRDefault="006B3723" w14:paraId="6E7F1D38" w14:textId="0282A864">
      <w:pPr>
        <w:rPr>
          <w:rFonts w:cs="Arial"/>
        </w:rPr>
      </w:pPr>
      <w:r w:rsidRPr="00E94980">
        <w:rPr>
          <w:rFonts w:cs="Arial"/>
        </w:rPr>
        <w:t xml:space="preserve">The goal of the research is to find out exactly what installation </w:t>
      </w:r>
      <w:r w:rsidR="0049360B">
        <w:rPr>
          <w:rFonts w:cs="Arial"/>
        </w:rPr>
        <w:t>the</w:t>
      </w:r>
      <w:r w:rsidRPr="00E94980">
        <w:rPr>
          <w:rFonts w:cs="Arial"/>
        </w:rPr>
        <w:t xml:space="preserve"> team should design, construct, and then bring to the </w:t>
      </w:r>
      <w:r w:rsidR="00094DC0">
        <w:rPr>
          <w:rFonts w:cs="Arial"/>
        </w:rPr>
        <w:t>GLOW</w:t>
      </w:r>
      <w:r w:rsidRPr="00E94980">
        <w:rPr>
          <w:rFonts w:cs="Arial"/>
        </w:rPr>
        <w:t xml:space="preserve"> 2024 festival. This would mean coming up with different types of installations and finding out which one would be the best match for the project and for the festival. In order for the next team to be able to continue working on the full-size installation, </w:t>
      </w:r>
      <w:r w:rsidR="00066BA1">
        <w:rPr>
          <w:rFonts w:cs="Arial"/>
        </w:rPr>
        <w:t>the</w:t>
      </w:r>
      <w:r w:rsidRPr="00E94980">
        <w:rPr>
          <w:rFonts w:cs="Arial"/>
        </w:rPr>
        <w:t xml:space="preserve"> team needs to create instructions </w:t>
      </w:r>
      <w:r w:rsidR="002776A0">
        <w:rPr>
          <w:rFonts w:cs="Arial"/>
        </w:rPr>
        <w:t>for the next team</w:t>
      </w:r>
      <w:r w:rsidRPr="00E94980">
        <w:rPr>
          <w:rFonts w:cs="Arial"/>
        </w:rPr>
        <w:t xml:space="preserve">, such as a working prototype, for them to be able to understand how and why everything is done </w:t>
      </w:r>
      <w:r w:rsidR="006228EE">
        <w:rPr>
          <w:rFonts w:cs="Arial"/>
        </w:rPr>
        <w:t>in a certain</w:t>
      </w:r>
      <w:r w:rsidRPr="00E94980">
        <w:rPr>
          <w:rFonts w:cs="Arial"/>
        </w:rPr>
        <w:t xml:space="preserve"> way. Each team member also has </w:t>
      </w:r>
      <w:r w:rsidR="00F64283">
        <w:rPr>
          <w:rFonts w:cs="Arial"/>
        </w:rPr>
        <w:t>their</w:t>
      </w:r>
      <w:r w:rsidRPr="00E94980">
        <w:rPr>
          <w:rFonts w:cs="Arial"/>
        </w:rPr>
        <w:t xml:space="preserve"> own goals when it comes to </w:t>
      </w:r>
      <w:r w:rsidR="00F64283">
        <w:rPr>
          <w:rFonts w:cs="Arial"/>
        </w:rPr>
        <w:t>their</w:t>
      </w:r>
      <w:r w:rsidRPr="00E94980">
        <w:rPr>
          <w:rFonts w:cs="Arial"/>
        </w:rPr>
        <w:t xml:space="preserve"> personal development. The research that took place helped each team member to achieve </w:t>
      </w:r>
      <w:r w:rsidR="00F64283">
        <w:rPr>
          <w:rFonts w:cs="Arial"/>
        </w:rPr>
        <w:t>their</w:t>
      </w:r>
      <w:r w:rsidRPr="00E94980">
        <w:rPr>
          <w:rFonts w:cs="Arial"/>
        </w:rPr>
        <w:t xml:space="preserve"> personal goals. The personal goals are displayed in each team member's personal development plan. The goals for </w:t>
      </w:r>
      <w:r w:rsidR="00F82203">
        <w:rPr>
          <w:rFonts w:cs="Arial"/>
        </w:rPr>
        <w:t>this</w:t>
      </w:r>
      <w:r w:rsidRPr="00E94980">
        <w:rPr>
          <w:rFonts w:cs="Arial"/>
        </w:rPr>
        <w:t xml:space="preserve"> team are to prepare a good working prototype and documentation, to prove that the research done by the team was of good quality, paving the way for building the actual installation in the autumn of 2024</w:t>
      </w:r>
    </w:p>
    <w:p w:rsidRPr="00E94980" w:rsidR="006B3723" w:rsidP="006B3723" w:rsidRDefault="00B11A7C" w14:paraId="1D90D19A" w14:textId="5EF2982B">
      <w:pPr>
        <w:pStyle w:val="Kop2"/>
        <w:rPr>
          <w:rFonts w:cs="Arial"/>
          <w:szCs w:val="28"/>
        </w:rPr>
      </w:pPr>
      <w:bookmarkStart w:name="_Toc169975603" w:id="24"/>
      <w:bookmarkStart w:name="_Toc169977046" w:id="25"/>
      <w:bookmarkStart w:name="_Toc169977887" w:id="26"/>
      <w:r w:rsidRPr="00E94980">
        <w:rPr>
          <w:rFonts w:cs="Arial"/>
          <w:szCs w:val="28"/>
        </w:rPr>
        <w:t xml:space="preserve">2.3 </w:t>
      </w:r>
      <w:r w:rsidRPr="00E94980" w:rsidR="006B3723">
        <w:rPr>
          <w:rFonts w:cs="Arial"/>
          <w:szCs w:val="28"/>
        </w:rPr>
        <w:t>Conditions &amp; restrictions</w:t>
      </w:r>
      <w:bookmarkEnd w:id="24"/>
      <w:bookmarkEnd w:id="25"/>
      <w:bookmarkEnd w:id="26"/>
    </w:p>
    <w:p w:rsidRPr="00E94980" w:rsidR="006B3723" w:rsidP="006B3723" w:rsidRDefault="006B3723" w14:paraId="57C5B5EB" w14:textId="3BCD0F56">
      <w:pPr>
        <w:rPr>
          <w:rFonts w:cs="Arial"/>
        </w:rPr>
      </w:pPr>
      <w:r w:rsidRPr="00E94980">
        <w:rPr>
          <w:rFonts w:cs="Arial"/>
        </w:rPr>
        <w:t>The team that works on the prototype works from February 2024 till July 2024, the team that does the upscaling works from September 2024 till November 2024 on the project. This means that this project is different than the other projects</w:t>
      </w:r>
      <w:r w:rsidR="00803452">
        <w:rPr>
          <w:rFonts w:cs="Arial"/>
        </w:rPr>
        <w:t xml:space="preserve"> in the BeCreative minor</w:t>
      </w:r>
      <w:r w:rsidRPr="00E94980">
        <w:rPr>
          <w:rFonts w:cs="Arial"/>
        </w:rPr>
        <w:t xml:space="preserve">. </w:t>
      </w:r>
    </w:p>
    <w:p w:rsidRPr="00E94980" w:rsidR="006B3723" w:rsidP="006B3723" w:rsidRDefault="006B3723" w14:paraId="56E0E252" w14:textId="3FE21F02">
      <w:pPr>
        <w:rPr>
          <w:rFonts w:cs="Arial"/>
        </w:rPr>
      </w:pPr>
      <w:r w:rsidRPr="00E94980">
        <w:rPr>
          <w:rFonts w:cs="Arial"/>
        </w:rPr>
        <w:t xml:space="preserve">Keeping in mind the time of </w:t>
      </w:r>
      <w:r w:rsidR="00752F59">
        <w:rPr>
          <w:rFonts w:cs="Arial"/>
        </w:rPr>
        <w:t xml:space="preserve">the </w:t>
      </w:r>
      <w:r w:rsidRPr="00E94980">
        <w:rPr>
          <w:rFonts w:cs="Arial"/>
        </w:rPr>
        <w:t xml:space="preserve">exhibition in November, </w:t>
      </w:r>
      <w:r w:rsidR="0046619D">
        <w:rPr>
          <w:rFonts w:cs="Arial"/>
        </w:rPr>
        <w:t>w</w:t>
      </w:r>
      <w:r w:rsidRPr="00E94980">
        <w:rPr>
          <w:rFonts w:cs="Arial"/>
        </w:rPr>
        <w:t>ind forces up to 8 (Beaufort Scale) are to be expected as well as snowfall</w:t>
      </w:r>
      <w:r w:rsidR="000C00EC">
        <w:rPr>
          <w:rFonts w:cs="Arial"/>
        </w:rPr>
        <w:t xml:space="preserve"> and rain</w:t>
      </w:r>
      <w:r w:rsidRPr="00E94980">
        <w:rPr>
          <w:rFonts w:cs="Arial"/>
        </w:rPr>
        <w:t xml:space="preserve">. Therefore, all electronics are housed in </w:t>
      </w:r>
      <w:r w:rsidR="00884D2C">
        <w:rPr>
          <w:rFonts w:cs="Arial"/>
        </w:rPr>
        <w:t>a water</w:t>
      </w:r>
      <w:r w:rsidR="009A001F">
        <w:rPr>
          <w:rFonts w:cs="Arial"/>
        </w:rPr>
        <w:t>-resistant</w:t>
      </w:r>
      <w:r w:rsidR="00F3471C">
        <w:rPr>
          <w:rFonts w:cs="Arial"/>
        </w:rPr>
        <w:t xml:space="preserve"> </w:t>
      </w:r>
      <w:r w:rsidR="009A001F">
        <w:rPr>
          <w:rFonts w:cs="Arial"/>
        </w:rPr>
        <w:t>container</w:t>
      </w:r>
      <w:r w:rsidRPr="00E94980">
        <w:rPr>
          <w:rFonts w:cs="Arial"/>
        </w:rPr>
        <w:t>.</w:t>
      </w:r>
    </w:p>
    <w:p w:rsidRPr="00E94980" w:rsidR="006B3723" w:rsidP="006B3723" w:rsidRDefault="006B3723" w14:paraId="0F861A1E" w14:textId="02387B65">
      <w:pPr>
        <w:rPr>
          <w:rFonts w:cs="Arial"/>
        </w:rPr>
      </w:pPr>
      <w:r w:rsidRPr="00E94980">
        <w:rPr>
          <w:rFonts w:cs="Arial"/>
        </w:rPr>
        <w:t>There are more constraints and restrictions but these can be found in the SRD.</w:t>
      </w:r>
      <w:r w:rsidRPr="00E94980" w:rsidR="00B85F0E">
        <w:rPr>
          <w:rFonts w:cs="Arial"/>
        </w:rPr>
        <w:br w:type="page"/>
      </w:r>
    </w:p>
    <w:p w:rsidRPr="00E94980" w:rsidR="006B3723" w:rsidP="006B3723" w:rsidRDefault="00B11A7C" w14:paraId="08F865C5" w14:textId="3C9D836E">
      <w:pPr>
        <w:pStyle w:val="Kop2"/>
        <w:rPr>
          <w:rFonts w:cs="Arial"/>
          <w:szCs w:val="28"/>
        </w:rPr>
      </w:pPr>
      <w:bookmarkStart w:name="_Toc169975604" w:id="27"/>
      <w:bookmarkStart w:name="_Toc169977047" w:id="28"/>
      <w:bookmarkStart w:name="_Toc169977888" w:id="29"/>
      <w:r w:rsidRPr="00E94980">
        <w:rPr>
          <w:rFonts w:cs="Arial"/>
          <w:szCs w:val="28"/>
        </w:rPr>
        <w:t xml:space="preserve">2.4 </w:t>
      </w:r>
      <w:r w:rsidRPr="00E94980" w:rsidR="006B3723">
        <w:rPr>
          <w:rFonts w:cs="Arial"/>
          <w:szCs w:val="28"/>
        </w:rPr>
        <w:t>Approach</w:t>
      </w:r>
      <w:bookmarkEnd w:id="27"/>
      <w:bookmarkEnd w:id="28"/>
      <w:bookmarkEnd w:id="29"/>
    </w:p>
    <w:p w:rsidRPr="00E94980" w:rsidR="006B3723" w:rsidP="006B3723" w:rsidRDefault="0022128F" w14:paraId="3C64E240" w14:textId="7C18A5E7">
      <w:pPr>
        <w:rPr>
          <w:rFonts w:cs="Arial"/>
        </w:rPr>
      </w:pPr>
      <w:r>
        <w:rPr>
          <w:rFonts w:cs="Arial"/>
        </w:rPr>
        <w:t>The</w:t>
      </w:r>
      <w:r w:rsidRPr="00E94980" w:rsidR="006B3723">
        <w:rPr>
          <w:rFonts w:cs="Arial"/>
        </w:rPr>
        <w:t xml:space="preserve"> approach is different than a lot of other projects within </w:t>
      </w:r>
      <w:r w:rsidRPr="00E94980" w:rsidR="00B11A7C">
        <w:rPr>
          <w:rFonts w:cs="Arial"/>
        </w:rPr>
        <w:t>F</w:t>
      </w:r>
      <w:r w:rsidRPr="00E94980" w:rsidR="006B3723">
        <w:rPr>
          <w:rFonts w:cs="Arial"/>
        </w:rPr>
        <w:t xml:space="preserve">ontys engineering, this is because the client gives the team a lot of creative freedom to design anything the team wants, as long as the theme of </w:t>
      </w:r>
      <w:r w:rsidR="004D3CF2">
        <w:rPr>
          <w:rFonts w:cs="Arial"/>
        </w:rPr>
        <w:t>T</w:t>
      </w:r>
      <w:r w:rsidRPr="00E94980" w:rsidR="006B3723">
        <w:rPr>
          <w:rFonts w:cs="Arial"/>
        </w:rPr>
        <w:t xml:space="preserve">he </w:t>
      </w:r>
      <w:r w:rsidR="004D3CF2">
        <w:rPr>
          <w:rFonts w:cs="Arial"/>
        </w:rPr>
        <w:t>S</w:t>
      </w:r>
      <w:r w:rsidRPr="00E94980" w:rsidR="006B3723">
        <w:rPr>
          <w:rFonts w:cs="Arial"/>
        </w:rPr>
        <w:t xml:space="preserve">tream is </w:t>
      </w:r>
      <w:r w:rsidRPr="00E94980" w:rsidR="00B85F0E">
        <w:rPr>
          <w:rFonts w:cs="Arial"/>
        </w:rPr>
        <w:t>upheld</w:t>
      </w:r>
      <w:r w:rsidRPr="00E94980" w:rsidR="00F74098">
        <w:rPr>
          <w:rFonts w:cs="Arial"/>
        </w:rPr>
        <w:t xml:space="preserve">. </w:t>
      </w:r>
      <w:r w:rsidRPr="00E94980" w:rsidR="00F5549C">
        <w:rPr>
          <w:rFonts w:cs="Arial"/>
        </w:rPr>
        <w:t xml:space="preserve">This means that the </w:t>
      </w:r>
      <w:r w:rsidRPr="00E94980" w:rsidR="006B3723">
        <w:rPr>
          <w:rFonts w:cs="Arial"/>
        </w:rPr>
        <w:t xml:space="preserve">approach </w:t>
      </w:r>
      <w:r w:rsidRPr="00E94980" w:rsidR="00F5549C">
        <w:rPr>
          <w:rFonts w:cs="Arial"/>
        </w:rPr>
        <w:t>will be</w:t>
      </w:r>
      <w:r w:rsidRPr="00E94980" w:rsidR="006B3723">
        <w:rPr>
          <w:rFonts w:cs="Arial"/>
        </w:rPr>
        <w:t xml:space="preserve"> the </w:t>
      </w:r>
      <w:r w:rsidRPr="00E94980" w:rsidR="00F5549C">
        <w:rPr>
          <w:rFonts w:cs="Arial"/>
        </w:rPr>
        <w:t>B</w:t>
      </w:r>
      <w:r w:rsidRPr="00E94980" w:rsidR="006B3723">
        <w:rPr>
          <w:rFonts w:cs="Arial"/>
        </w:rPr>
        <w:t>e</w:t>
      </w:r>
      <w:r w:rsidRPr="00E94980" w:rsidR="00F5549C">
        <w:rPr>
          <w:rFonts w:cs="Arial"/>
        </w:rPr>
        <w:t>C</w:t>
      </w:r>
      <w:r w:rsidRPr="00E94980" w:rsidR="006B3723">
        <w:rPr>
          <w:rFonts w:cs="Arial"/>
        </w:rPr>
        <w:t xml:space="preserve">reative </w:t>
      </w:r>
      <w:r w:rsidR="00094DC0">
        <w:rPr>
          <w:rFonts w:cs="Arial"/>
        </w:rPr>
        <w:t>GLOW</w:t>
      </w:r>
      <w:r w:rsidRPr="00E94980" w:rsidR="006B3723">
        <w:rPr>
          <w:rFonts w:cs="Arial"/>
        </w:rPr>
        <w:t xml:space="preserve"> method. This is further explained under the header </w:t>
      </w:r>
      <w:r w:rsidR="00B1188C">
        <w:rPr>
          <w:rFonts w:cs="Arial"/>
        </w:rPr>
        <w:t>C</w:t>
      </w:r>
      <w:r w:rsidRPr="00E94980" w:rsidR="006B3723">
        <w:rPr>
          <w:rFonts w:cs="Arial"/>
        </w:rPr>
        <w:t xml:space="preserve">oncept </w:t>
      </w:r>
      <w:r w:rsidR="00B1188C">
        <w:rPr>
          <w:rFonts w:cs="Arial"/>
        </w:rPr>
        <w:t>&amp; S</w:t>
      </w:r>
      <w:r w:rsidRPr="00E94980" w:rsidR="006B3723">
        <w:rPr>
          <w:rFonts w:cs="Arial"/>
        </w:rPr>
        <w:t>tory</w:t>
      </w:r>
      <w:r w:rsidRPr="00E94980" w:rsidR="00F74098">
        <w:rPr>
          <w:rFonts w:cs="Arial"/>
        </w:rPr>
        <w:t>.</w:t>
      </w:r>
    </w:p>
    <w:p w:rsidRPr="00E94980" w:rsidR="006B3723" w:rsidP="006B3723" w:rsidRDefault="00B11A7C" w14:paraId="0548871F" w14:textId="22DB6EE3">
      <w:pPr>
        <w:pStyle w:val="Kop2"/>
        <w:rPr>
          <w:rFonts w:cs="Arial"/>
          <w:szCs w:val="28"/>
        </w:rPr>
      </w:pPr>
      <w:bookmarkStart w:name="_Toc169975605" w:id="30"/>
      <w:bookmarkStart w:name="_Toc169977048" w:id="31"/>
      <w:bookmarkStart w:name="_Toc169977889" w:id="32"/>
      <w:r w:rsidRPr="00E94980">
        <w:rPr>
          <w:rFonts w:cs="Arial"/>
          <w:szCs w:val="28"/>
        </w:rPr>
        <w:t xml:space="preserve">2.5 </w:t>
      </w:r>
      <w:r w:rsidRPr="00E94980" w:rsidR="006B3723">
        <w:rPr>
          <w:rFonts w:cs="Arial"/>
          <w:szCs w:val="28"/>
        </w:rPr>
        <w:t>Requirements</w:t>
      </w:r>
      <w:bookmarkEnd w:id="30"/>
      <w:bookmarkEnd w:id="31"/>
      <w:bookmarkEnd w:id="32"/>
    </w:p>
    <w:p w:rsidRPr="00E94980" w:rsidR="006B3723" w:rsidP="006B3723" w:rsidRDefault="006B3723" w14:paraId="4A7469E2" w14:textId="77777777">
      <w:pPr>
        <w:rPr>
          <w:rFonts w:cs="Arial"/>
        </w:rPr>
      </w:pPr>
      <w:r w:rsidRPr="00E94980">
        <w:rPr>
          <w:rFonts w:cs="Arial"/>
        </w:rPr>
        <w:t xml:space="preserve">The project is designed to be shown at </w:t>
      </w:r>
      <w:r w:rsidR="00094DC0">
        <w:rPr>
          <w:rFonts w:cs="Arial"/>
        </w:rPr>
        <w:t>GLOW</w:t>
      </w:r>
      <w:r w:rsidRPr="00E94980">
        <w:rPr>
          <w:rFonts w:cs="Arial"/>
        </w:rPr>
        <w:t>, with this came some requirements from the organization. There are also some requirements that the team set themselves.</w:t>
      </w:r>
    </w:p>
    <w:p w:rsidRPr="00E94980" w:rsidR="006B3723" w:rsidP="006B3723" w:rsidRDefault="006B3723" w14:paraId="6F0ED0BA" w14:textId="48EA6435">
      <w:pPr>
        <w:rPr>
          <w:rFonts w:cs="Arial"/>
        </w:rPr>
      </w:pPr>
      <w:r w:rsidRPr="00E94980">
        <w:rPr>
          <w:rFonts w:cs="Arial"/>
        </w:rPr>
        <w:t xml:space="preserve">The </w:t>
      </w:r>
      <w:r w:rsidR="00094DC0">
        <w:rPr>
          <w:rFonts w:cs="Arial"/>
        </w:rPr>
        <w:t>GLOW</w:t>
      </w:r>
      <w:r w:rsidRPr="00E94980">
        <w:rPr>
          <w:rFonts w:cs="Arial"/>
        </w:rPr>
        <w:t xml:space="preserve"> organization also gave feedback during the process. Some feedback was taken upon as a wish from the organization or as a wish from the project group. The dev</w:t>
      </w:r>
      <w:r w:rsidR="000D01EF">
        <w:rPr>
          <w:rFonts w:cs="Arial"/>
        </w:rPr>
        <w:t>elop</w:t>
      </w:r>
      <w:r w:rsidRPr="00E94980">
        <w:rPr>
          <w:rFonts w:cs="Arial"/>
        </w:rPr>
        <w:t xml:space="preserve">ment of the installation was accompanied with taking into account the realization before November. </w:t>
      </w:r>
      <w:r w:rsidR="00E15EBF">
        <w:rPr>
          <w:rFonts w:cs="Arial"/>
        </w:rPr>
        <w:t>The</w:t>
      </w:r>
      <w:r w:rsidRPr="00E94980">
        <w:rPr>
          <w:rFonts w:cs="Arial"/>
        </w:rPr>
        <w:t xml:space="preserve"> project group must deliver a prototype before the end of June. The next project group has two months to build the installation starting in September. To make this realization possible, it is required that </w:t>
      </w:r>
      <w:r w:rsidR="000C00EC">
        <w:rPr>
          <w:rFonts w:cs="Arial"/>
        </w:rPr>
        <w:t>the tea</w:t>
      </w:r>
      <w:r w:rsidR="004E395F">
        <w:rPr>
          <w:rFonts w:cs="Arial"/>
        </w:rPr>
        <w:t>m</w:t>
      </w:r>
      <w:r w:rsidRPr="00E94980">
        <w:rPr>
          <w:rFonts w:cs="Arial"/>
        </w:rPr>
        <w:t xml:space="preserve"> had as much prepared as possible for building the final installation. This contains design specifications and documentation, pre-ordered parts and sufficient budget. The budget from Fontys is not sufficient and sponsorships have to be arranged. </w:t>
      </w:r>
    </w:p>
    <w:p w:rsidRPr="00E94980" w:rsidR="006B3723" w:rsidP="006B3723" w:rsidRDefault="006B3723" w14:paraId="266A504E" w14:textId="77777777">
      <w:pPr>
        <w:rPr>
          <w:rFonts w:cs="Arial"/>
        </w:rPr>
      </w:pPr>
      <w:r w:rsidRPr="00E94980">
        <w:rPr>
          <w:rFonts w:cs="Arial"/>
        </w:rPr>
        <w:t>To make sure that the requirements are easy to spot all of them are together in a SRD. A SRD is a System Requirements Document. The SRD is attached in Appendix [Appendix number].</w:t>
      </w:r>
    </w:p>
    <w:p w:rsidR="00753E03" w:rsidRDefault="00F5549C" w14:paraId="3105C9EB" w14:textId="01187F6E">
      <w:pPr>
        <w:rPr>
          <w:rStyle w:val="normaltextrun"/>
          <w:rFonts w:cs="Arial" w:eastAsiaTheme="majorEastAsia"/>
          <w:kern w:val="0"/>
          <w:sz w:val="28"/>
          <w:szCs w:val="28"/>
          <w:lang w:eastAsia="nl-NL"/>
          <w14:ligatures w14:val="none"/>
        </w:rPr>
      </w:pPr>
      <w:r>
        <w:rPr>
          <w:rStyle w:val="normaltextrun"/>
          <w:rFonts w:cs="Arial" w:eastAsiaTheme="majorEastAsia"/>
          <w:sz w:val="28"/>
          <w:szCs w:val="28"/>
        </w:rPr>
        <w:br w:type="page"/>
      </w:r>
    </w:p>
    <w:p w:rsidRPr="00EC51DD" w:rsidR="00E12926" w:rsidP="00EC51DD" w:rsidRDefault="00DC4B00" w14:paraId="1F2354C0" w14:textId="3D041AB5">
      <w:pPr>
        <w:pStyle w:val="Kop1"/>
        <w:rPr>
          <w:rStyle w:val="normaltextrun"/>
        </w:rPr>
      </w:pPr>
      <w:bookmarkStart w:name="_Toc169975606" w:id="33"/>
      <w:bookmarkStart w:name="_Toc169977049" w:id="34"/>
      <w:bookmarkStart w:name="_Toc169977890" w:id="35"/>
      <w:r w:rsidRPr="005424F5">
        <w:rPr>
          <w:rStyle w:val="normaltextrun"/>
          <w:rFonts w:cs="Arial"/>
          <w:sz w:val="44"/>
          <w:szCs w:val="44"/>
        </w:rPr>
        <w:t>3. Concepts &amp; Story</w:t>
      </w:r>
      <w:bookmarkEnd w:id="33"/>
      <w:bookmarkEnd w:id="34"/>
      <w:bookmarkEnd w:id="35"/>
      <w:r w:rsidRPr="005424F5">
        <w:rPr>
          <w:rStyle w:val="normaltextrun"/>
          <w:rFonts w:cs="Arial"/>
          <w:sz w:val="44"/>
          <w:szCs w:val="44"/>
        </w:rPr>
        <w:t xml:space="preserve"> </w:t>
      </w:r>
      <w:r w:rsidRPr="005424F5">
        <w:rPr>
          <w:rStyle w:val="eop"/>
          <w:rFonts w:cs="Arial"/>
          <w:sz w:val="44"/>
          <w:szCs w:val="44"/>
        </w:rPr>
        <w:t> </w:t>
      </w:r>
    </w:p>
    <w:p w:rsidRPr="00EC51DD" w:rsidR="00A34C75" w:rsidP="00EC51DD" w:rsidRDefault="00A34C75" w14:paraId="4E6E87ED" w14:textId="0DBCF711">
      <w:pPr>
        <w:rPr>
          <w:rStyle w:val="normaltextrun"/>
        </w:rPr>
      </w:pPr>
      <w:r w:rsidRPr="00A34C75">
        <w:t xml:space="preserve">This chapter outlines the journey from initial ideas to a finalized concept. First, the methodology </w:t>
      </w:r>
      <w:r w:rsidR="004E23BA">
        <w:t>that was used</w:t>
      </w:r>
      <w:r w:rsidRPr="00A34C75">
        <w:t xml:space="preserve"> is described. Then, various concepts are discussed, some of which were tested, leading to the development of a single final idea. This idea was further refined into six concepts, from which the final concept was selected. The concluding </w:t>
      </w:r>
      <w:r w:rsidR="00DE3B9C">
        <w:t>part of the chapter</w:t>
      </w:r>
      <w:r w:rsidRPr="00A34C75">
        <w:t xml:space="preserve"> </w:t>
      </w:r>
      <w:r w:rsidR="00DE3B9C">
        <w:t>contains the story</w:t>
      </w:r>
      <w:r w:rsidRPr="00A34C75">
        <w:t xml:space="preserve"> accompanying this final concept.</w:t>
      </w:r>
    </w:p>
    <w:p w:rsidR="00DC4B00" w:rsidP="00D278E8" w:rsidRDefault="00DC4B00" w14:paraId="0ED23A00" w14:textId="605DB5FB">
      <w:pPr>
        <w:pStyle w:val="Kop2"/>
        <w:rPr>
          <w:rStyle w:val="eop"/>
          <w:rFonts w:cs="Arial"/>
          <w:szCs w:val="28"/>
        </w:rPr>
      </w:pPr>
      <w:bookmarkStart w:name="_Toc169975607" w:id="36"/>
      <w:bookmarkStart w:name="_Toc169977050" w:id="37"/>
      <w:bookmarkStart w:name="_Toc169977891" w:id="38"/>
      <w:r w:rsidRPr="00D16298">
        <w:rPr>
          <w:rStyle w:val="normaltextrun"/>
          <w:rFonts w:cs="Arial"/>
          <w:szCs w:val="28"/>
        </w:rPr>
        <w:t>3.1 Brainstorming &amp; Fontys BeCreative method</w:t>
      </w:r>
      <w:bookmarkEnd w:id="36"/>
      <w:bookmarkEnd w:id="37"/>
      <w:bookmarkEnd w:id="38"/>
      <w:r w:rsidRPr="00D16298">
        <w:rPr>
          <w:rStyle w:val="eop"/>
          <w:rFonts w:cs="Arial"/>
          <w:szCs w:val="28"/>
        </w:rPr>
        <w:t> </w:t>
      </w:r>
    </w:p>
    <w:p w:rsidRPr="009637E4" w:rsidR="009637E4" w:rsidP="00D278E8" w:rsidRDefault="009637E4" w14:paraId="7535581A" w14:textId="36C0C135">
      <w:r w:rsidRPr="009637E4">
        <w:t>In the BeCreative minor, a structured method is employed to develop a useful concept. The process starts with each team member generating or sketching 20 ideas, resulting in a total of 100 concepts. These concepts are then evaluated based on interactivity and feasibility, narrowing them down to 20-40 viable options. Each team member selects their top 5 concepts from this</w:t>
      </w:r>
      <w:r w:rsidR="003D4C78">
        <w:t xml:space="preserve"> </w:t>
      </w:r>
      <w:r w:rsidRPr="009637E4">
        <w:t>list. Through discussion, the team collectively agrees on a final top 5.</w:t>
      </w:r>
    </w:p>
    <w:p w:rsidRPr="009637E4" w:rsidR="009637E4" w:rsidP="00D278E8" w:rsidRDefault="009637E4" w14:paraId="1A81D69B" w14:textId="2D253AEB">
      <w:r w:rsidRPr="009637E4">
        <w:t xml:space="preserve">In a meeting with Philip Ross, a light artist associated with </w:t>
      </w:r>
      <w:r w:rsidR="00094DC0">
        <w:t>GLOW</w:t>
      </w:r>
      <w:r w:rsidRPr="009637E4">
        <w:t xml:space="preserve">, the group narrowed down the top 5 to 2 concepts. Further input from other student teams and </w:t>
      </w:r>
      <w:r w:rsidR="00094DC0">
        <w:t>GLOW</w:t>
      </w:r>
      <w:r w:rsidRPr="009637E4">
        <w:t xml:space="preserve"> representatives led to the elimination of </w:t>
      </w:r>
      <w:r w:rsidR="00B05E17">
        <w:t>the last optional</w:t>
      </w:r>
      <w:r w:rsidRPr="009637E4">
        <w:t xml:space="preserve"> concept, leaving the team with the final choice. This entire process </w:t>
      </w:r>
      <w:r w:rsidR="009D5034">
        <w:t>took</w:t>
      </w:r>
      <w:r w:rsidRPr="009637E4">
        <w:t xml:space="preserve"> just a few weeks, proving to be highly effective in </w:t>
      </w:r>
      <w:r w:rsidR="00E0168A">
        <w:t>filtering</w:t>
      </w:r>
      <w:r w:rsidRPr="009637E4">
        <w:t xml:space="preserve"> a large number of initial ideas into a single final concept. Starting with a </w:t>
      </w:r>
      <w:r w:rsidR="00E0168A">
        <w:t xml:space="preserve">wide </w:t>
      </w:r>
      <w:r w:rsidRPr="009637E4">
        <w:t xml:space="preserve">range of concepts, rather than just a few per person, ensures that all potential ideas are considered, </w:t>
      </w:r>
      <w:r w:rsidR="00202E69">
        <w:t xml:space="preserve">creating </w:t>
      </w:r>
      <w:r w:rsidRPr="009637E4">
        <w:t>a richer creative process.</w:t>
      </w:r>
    </w:p>
    <w:p w:rsidR="00202E69" w:rsidP="00D278E8" w:rsidRDefault="00DC4B00" w14:paraId="509DFAC4" w14:textId="061B3E05">
      <w:pPr>
        <w:pStyle w:val="Kop2"/>
        <w:rPr>
          <w:rStyle w:val="normaltextrun"/>
          <w:rFonts w:cs="Arial"/>
          <w:szCs w:val="28"/>
        </w:rPr>
      </w:pPr>
      <w:bookmarkStart w:name="_Toc169975608" w:id="39"/>
      <w:bookmarkStart w:name="_Toc169977051" w:id="40"/>
      <w:bookmarkStart w:name="_Toc169977892" w:id="41"/>
      <w:r w:rsidRPr="00D16298">
        <w:rPr>
          <w:rStyle w:val="normaltextrun"/>
          <w:rFonts w:cs="Arial"/>
          <w:szCs w:val="28"/>
        </w:rPr>
        <w:t xml:space="preserve">3.2 </w:t>
      </w:r>
      <w:r>
        <w:rPr>
          <w:rStyle w:val="normaltextrun"/>
          <w:rFonts w:cs="Arial"/>
          <w:szCs w:val="28"/>
        </w:rPr>
        <w:t>C</w:t>
      </w:r>
      <w:r w:rsidRPr="00D16298">
        <w:rPr>
          <w:rStyle w:val="normaltextrun"/>
          <w:rFonts w:cs="Arial"/>
          <w:szCs w:val="28"/>
        </w:rPr>
        <w:t>oncepts</w:t>
      </w:r>
      <w:bookmarkEnd w:id="39"/>
      <w:bookmarkEnd w:id="40"/>
      <w:bookmarkEnd w:id="41"/>
    </w:p>
    <w:p w:rsidR="006A6564" w:rsidP="6AF6D6F9" w:rsidRDefault="00BB3AF5" w14:paraId="45FC90E7" w14:textId="301E4D15">
      <w:pPr>
        <w:pStyle w:val="paragraph"/>
        <w:spacing w:before="0" w:beforeAutospacing="off" w:after="0" w:afterAutospacing="off"/>
        <w:textAlignment w:val="baseline"/>
        <w:rPr>
          <w:rStyle w:val="normaltextrun"/>
          <w:rFonts w:ascii="Arial" w:hAnsi="Arial" w:eastAsia="游ゴシック Light" w:cs="Arial" w:eastAsiaTheme="majorEastAsia"/>
          <w:sz w:val="22"/>
          <w:szCs w:val="22"/>
          <w:lang w:val="en-GB"/>
        </w:rPr>
      </w:pPr>
      <w:r w:rsidRPr="6AF6D6F9" w:rsidR="50909D29">
        <w:rPr>
          <w:rStyle w:val="normaltextrun"/>
          <w:rFonts w:ascii="Arial" w:hAnsi="Arial" w:eastAsia="游ゴシック Light" w:cs="Arial" w:eastAsiaTheme="majorEastAsia"/>
          <w:sz w:val="22"/>
          <w:szCs w:val="22"/>
          <w:lang w:val="en-GB"/>
        </w:rPr>
        <w:t xml:space="preserve">Out of </w:t>
      </w:r>
      <w:r w:rsidRPr="6AF6D6F9" w:rsidR="50909D29">
        <w:rPr>
          <w:rStyle w:val="normaltextrun"/>
          <w:rFonts w:ascii="Arial" w:hAnsi="Arial" w:eastAsia="游ゴシック Light" w:cs="Arial" w:eastAsiaTheme="majorEastAsia"/>
          <w:sz w:val="22"/>
          <w:szCs w:val="22"/>
          <w:lang w:val="en-GB"/>
        </w:rPr>
        <w:t>the</w:t>
      </w:r>
      <w:r w:rsidRPr="6AF6D6F9" w:rsidR="50909D29">
        <w:rPr>
          <w:rStyle w:val="normaltextrun"/>
          <w:rFonts w:ascii="Arial" w:hAnsi="Arial" w:eastAsia="游ゴシック Light" w:cs="Arial" w:eastAsiaTheme="majorEastAsia"/>
          <w:sz w:val="22"/>
          <w:szCs w:val="22"/>
          <w:lang w:val="en-GB"/>
        </w:rPr>
        <w:t xml:space="preserve"> top 5 </w:t>
      </w:r>
      <w:r w:rsidRPr="6AF6D6F9" w:rsidR="50909D29">
        <w:rPr>
          <w:rStyle w:val="normaltextrun"/>
          <w:rFonts w:ascii="Arial" w:hAnsi="Arial" w:eastAsia="游ゴシック Light" w:cs="Arial" w:eastAsiaTheme="majorEastAsia"/>
          <w:sz w:val="22"/>
          <w:szCs w:val="22"/>
          <w:lang w:val="en-GB"/>
        </w:rPr>
        <w:t>from</w:t>
      </w:r>
      <w:r w:rsidRPr="6AF6D6F9" w:rsidR="50909D29">
        <w:rPr>
          <w:rStyle w:val="normaltextrun"/>
          <w:rFonts w:ascii="Arial" w:hAnsi="Arial" w:eastAsia="游ゴシック Light" w:cs="Arial" w:eastAsiaTheme="majorEastAsia"/>
          <w:sz w:val="22"/>
          <w:szCs w:val="22"/>
          <w:lang w:val="en-GB"/>
        </w:rPr>
        <w:t xml:space="preserve"> </w:t>
      </w:r>
      <w:r w:rsidRPr="6AF6D6F9" w:rsidR="50909D29">
        <w:rPr>
          <w:rStyle w:val="normaltextrun"/>
          <w:rFonts w:ascii="Arial" w:hAnsi="Arial" w:eastAsia="游ゴシック Light" w:cs="Arial" w:eastAsiaTheme="majorEastAsia"/>
          <w:sz w:val="22"/>
          <w:szCs w:val="22"/>
          <w:lang w:val="en-GB"/>
        </w:rPr>
        <w:t>the</w:t>
      </w:r>
      <w:r w:rsidRPr="6AF6D6F9" w:rsidR="50909D29">
        <w:rPr>
          <w:rStyle w:val="normaltextrun"/>
          <w:rFonts w:ascii="Arial" w:hAnsi="Arial" w:eastAsia="游ゴシック Light" w:cs="Arial" w:eastAsiaTheme="majorEastAsia"/>
          <w:sz w:val="22"/>
          <w:szCs w:val="22"/>
          <w:lang w:val="en-GB"/>
        </w:rPr>
        <w:t xml:space="preserve"> team</w:t>
      </w:r>
      <w:r w:rsidRPr="6AF6D6F9" w:rsidR="1A70A45A">
        <w:rPr>
          <w:rStyle w:val="normaltextrun"/>
          <w:rFonts w:ascii="Arial" w:hAnsi="Arial" w:eastAsia="游ゴシック Light" w:cs="Arial" w:eastAsiaTheme="majorEastAsia"/>
          <w:sz w:val="22"/>
          <w:szCs w:val="22"/>
          <w:lang w:val="en-GB"/>
        </w:rPr>
        <w:t xml:space="preserve"> 2 </w:t>
      </w:r>
      <w:r w:rsidRPr="6AF6D6F9" w:rsidR="1A70A45A">
        <w:rPr>
          <w:rStyle w:val="normaltextrun"/>
          <w:rFonts w:ascii="Arial" w:hAnsi="Arial" w:eastAsia="游ゴシック Light" w:cs="Arial" w:eastAsiaTheme="majorEastAsia"/>
          <w:sz w:val="22"/>
          <w:szCs w:val="22"/>
          <w:lang w:val="en-GB"/>
        </w:rPr>
        <w:t>ideas</w:t>
      </w:r>
      <w:r w:rsidRPr="6AF6D6F9" w:rsidR="1A70A45A">
        <w:rPr>
          <w:rStyle w:val="normaltextrun"/>
          <w:rFonts w:ascii="Arial" w:hAnsi="Arial" w:eastAsia="游ゴシック Light" w:cs="Arial" w:eastAsiaTheme="majorEastAsia"/>
          <w:sz w:val="22"/>
          <w:szCs w:val="22"/>
          <w:lang w:val="en-GB"/>
        </w:rPr>
        <w:t xml:space="preserve"> </w:t>
      </w:r>
      <w:r w:rsidRPr="6AF6D6F9" w:rsidR="784620B6">
        <w:rPr>
          <w:rStyle w:val="normaltextrun"/>
          <w:rFonts w:ascii="Arial" w:hAnsi="Arial" w:eastAsia="游ゴシック Light" w:cs="Arial" w:eastAsiaTheme="majorEastAsia"/>
          <w:sz w:val="22"/>
          <w:szCs w:val="22"/>
          <w:lang w:val="en-GB"/>
        </w:rPr>
        <w:t>were</w:t>
      </w:r>
      <w:r w:rsidRPr="6AF6D6F9" w:rsidR="784620B6">
        <w:rPr>
          <w:rStyle w:val="normaltextrun"/>
          <w:rFonts w:ascii="Arial" w:hAnsi="Arial" w:eastAsia="游ゴシック Light" w:cs="Arial" w:eastAsiaTheme="majorEastAsia"/>
          <w:sz w:val="22"/>
          <w:szCs w:val="22"/>
          <w:lang w:val="en-GB"/>
        </w:rPr>
        <w:t xml:space="preserve"> </w:t>
      </w:r>
      <w:r w:rsidRPr="6AF6D6F9" w:rsidR="784620B6">
        <w:rPr>
          <w:rStyle w:val="normaltextrun"/>
          <w:rFonts w:ascii="Arial" w:hAnsi="Arial" w:eastAsia="游ゴシック Light" w:cs="Arial" w:eastAsiaTheme="majorEastAsia"/>
          <w:sz w:val="22"/>
          <w:szCs w:val="22"/>
          <w:lang w:val="en-GB"/>
        </w:rPr>
        <w:t>chosen</w:t>
      </w:r>
      <w:r w:rsidRPr="6AF6D6F9" w:rsidR="784620B6">
        <w:rPr>
          <w:rStyle w:val="normaltextrun"/>
          <w:rFonts w:ascii="Arial" w:hAnsi="Arial" w:eastAsia="游ゴシック Light" w:cs="Arial" w:eastAsiaTheme="majorEastAsia"/>
          <w:sz w:val="22"/>
          <w:szCs w:val="22"/>
          <w:lang w:val="en-GB"/>
        </w:rPr>
        <w:t xml:space="preserve"> </w:t>
      </w:r>
      <w:r w:rsidRPr="6AF6D6F9" w:rsidR="784620B6">
        <w:rPr>
          <w:rStyle w:val="normaltextrun"/>
          <w:rFonts w:ascii="Arial" w:hAnsi="Arial" w:eastAsia="游ゴシック Light" w:cs="Arial" w:eastAsiaTheme="majorEastAsia"/>
          <w:sz w:val="22"/>
          <w:szCs w:val="22"/>
          <w:lang w:val="en-GB"/>
        </w:rPr>
        <w:t>to</w:t>
      </w:r>
      <w:r w:rsidRPr="6AF6D6F9" w:rsidR="784620B6">
        <w:rPr>
          <w:rStyle w:val="normaltextrun"/>
          <w:rFonts w:ascii="Arial" w:hAnsi="Arial" w:eastAsia="游ゴシック Light" w:cs="Arial" w:eastAsiaTheme="majorEastAsia"/>
          <w:sz w:val="22"/>
          <w:szCs w:val="22"/>
          <w:lang w:val="en-GB"/>
        </w:rPr>
        <w:t xml:space="preserve"> </w:t>
      </w:r>
      <w:r w:rsidRPr="6AF6D6F9" w:rsidR="784620B6">
        <w:rPr>
          <w:rStyle w:val="normaltextrun"/>
          <w:rFonts w:ascii="Arial" w:hAnsi="Arial" w:eastAsia="游ゴシック Light" w:cs="Arial" w:eastAsiaTheme="majorEastAsia"/>
          <w:sz w:val="22"/>
          <w:szCs w:val="22"/>
          <w:lang w:val="en-GB"/>
        </w:rPr>
        <w:t>be</w:t>
      </w:r>
      <w:r w:rsidRPr="6AF6D6F9" w:rsidR="784620B6">
        <w:rPr>
          <w:rStyle w:val="normaltextrun"/>
          <w:rFonts w:ascii="Arial" w:hAnsi="Arial" w:eastAsia="游ゴシック Light" w:cs="Arial" w:eastAsiaTheme="majorEastAsia"/>
          <w:sz w:val="22"/>
          <w:szCs w:val="22"/>
          <w:lang w:val="en-GB"/>
        </w:rPr>
        <w:t xml:space="preserve"> </w:t>
      </w:r>
      <w:r w:rsidRPr="6AF6D6F9" w:rsidR="784620B6">
        <w:rPr>
          <w:rStyle w:val="normaltextrun"/>
          <w:rFonts w:ascii="Arial" w:hAnsi="Arial" w:eastAsia="游ゴシック Light" w:cs="Arial" w:eastAsiaTheme="majorEastAsia"/>
          <w:sz w:val="22"/>
          <w:szCs w:val="22"/>
          <w:lang w:val="en-GB"/>
        </w:rPr>
        <w:t>further</w:t>
      </w:r>
      <w:r w:rsidRPr="6AF6D6F9" w:rsidR="784620B6">
        <w:rPr>
          <w:rStyle w:val="normaltextrun"/>
          <w:rFonts w:ascii="Arial" w:hAnsi="Arial" w:eastAsia="游ゴシック Light" w:cs="Arial" w:eastAsiaTheme="majorEastAsia"/>
          <w:sz w:val="22"/>
          <w:szCs w:val="22"/>
          <w:lang w:val="en-GB"/>
        </w:rPr>
        <w:t xml:space="preserve"> </w:t>
      </w:r>
      <w:r w:rsidRPr="6AF6D6F9" w:rsidR="784620B6">
        <w:rPr>
          <w:rStyle w:val="normaltextrun"/>
          <w:rFonts w:ascii="Arial" w:hAnsi="Arial" w:eastAsia="游ゴシック Light" w:cs="Arial" w:eastAsiaTheme="majorEastAsia"/>
          <w:sz w:val="22"/>
          <w:szCs w:val="22"/>
          <w:lang w:val="en-GB"/>
        </w:rPr>
        <w:t>developed</w:t>
      </w:r>
      <w:r w:rsidRPr="6AF6D6F9" w:rsidR="784620B6">
        <w:rPr>
          <w:rStyle w:val="normaltextrun"/>
          <w:rFonts w:ascii="Arial" w:hAnsi="Arial" w:eastAsia="游ゴシック Light" w:cs="Arial" w:eastAsiaTheme="majorEastAsia"/>
          <w:sz w:val="22"/>
          <w:szCs w:val="22"/>
          <w:lang w:val="en-GB"/>
        </w:rPr>
        <w:t xml:space="preserve">. These </w:t>
      </w:r>
      <w:r w:rsidRPr="6AF6D6F9" w:rsidR="784620B6">
        <w:rPr>
          <w:rStyle w:val="normaltextrun"/>
          <w:rFonts w:ascii="Arial" w:hAnsi="Arial" w:eastAsia="游ゴシック Light" w:cs="Arial" w:eastAsiaTheme="majorEastAsia"/>
          <w:sz w:val="22"/>
          <w:szCs w:val="22"/>
          <w:lang w:val="en-GB"/>
        </w:rPr>
        <w:t>ideas</w:t>
      </w:r>
      <w:r w:rsidRPr="6AF6D6F9" w:rsidR="784620B6">
        <w:rPr>
          <w:rStyle w:val="normaltextrun"/>
          <w:rFonts w:ascii="Arial" w:hAnsi="Arial" w:eastAsia="游ゴシック Light" w:cs="Arial" w:eastAsiaTheme="majorEastAsia"/>
          <w:sz w:val="22"/>
          <w:szCs w:val="22"/>
          <w:lang w:val="en-GB"/>
        </w:rPr>
        <w:t xml:space="preserve"> </w:t>
      </w:r>
      <w:r w:rsidRPr="6AF6D6F9" w:rsidR="784620B6">
        <w:rPr>
          <w:rStyle w:val="normaltextrun"/>
          <w:rFonts w:ascii="Arial" w:hAnsi="Arial" w:eastAsia="游ゴシック Light" w:cs="Arial" w:eastAsiaTheme="majorEastAsia"/>
          <w:sz w:val="22"/>
          <w:szCs w:val="22"/>
          <w:lang w:val="en-GB"/>
        </w:rPr>
        <w:t>were</w:t>
      </w:r>
      <w:r w:rsidRPr="6AF6D6F9" w:rsidR="784620B6">
        <w:rPr>
          <w:rStyle w:val="normaltextrun"/>
          <w:rFonts w:ascii="Arial" w:hAnsi="Arial" w:eastAsia="游ゴシック Light" w:cs="Arial" w:eastAsiaTheme="majorEastAsia"/>
          <w:sz w:val="22"/>
          <w:szCs w:val="22"/>
          <w:lang w:val="en-GB"/>
        </w:rPr>
        <w:t xml:space="preserve"> ‘The </w:t>
      </w:r>
      <w:r w:rsidRPr="6AF6D6F9" w:rsidR="784620B6">
        <w:rPr>
          <w:rStyle w:val="normaltextrun"/>
          <w:rFonts w:ascii="Arial" w:hAnsi="Arial" w:eastAsia="游ゴシック Light" w:cs="Arial" w:eastAsiaTheme="majorEastAsia"/>
          <w:sz w:val="22"/>
          <w:szCs w:val="22"/>
          <w:lang w:val="en-GB"/>
        </w:rPr>
        <w:t>Grid</w:t>
      </w:r>
      <w:r w:rsidRPr="6AF6D6F9" w:rsidR="784620B6">
        <w:rPr>
          <w:rStyle w:val="normaltextrun"/>
          <w:rFonts w:ascii="Arial" w:hAnsi="Arial" w:eastAsia="游ゴシック Light" w:cs="Arial" w:eastAsiaTheme="majorEastAsia"/>
          <w:sz w:val="22"/>
          <w:szCs w:val="22"/>
          <w:lang w:val="en-GB"/>
        </w:rPr>
        <w:t xml:space="preserve">’ </w:t>
      </w:r>
      <w:r w:rsidRPr="6AF6D6F9" w:rsidR="784620B6">
        <w:rPr>
          <w:rStyle w:val="normaltextrun"/>
          <w:rFonts w:ascii="Arial" w:hAnsi="Arial" w:eastAsia="游ゴシック Light" w:cs="Arial" w:eastAsiaTheme="majorEastAsia"/>
          <w:sz w:val="22"/>
          <w:szCs w:val="22"/>
          <w:lang w:val="en-GB"/>
        </w:rPr>
        <w:t>and</w:t>
      </w:r>
      <w:r w:rsidRPr="6AF6D6F9" w:rsidR="784620B6">
        <w:rPr>
          <w:rStyle w:val="normaltextrun"/>
          <w:rFonts w:ascii="Arial" w:hAnsi="Arial" w:eastAsia="游ゴシック Light" w:cs="Arial" w:eastAsiaTheme="majorEastAsia"/>
          <w:sz w:val="22"/>
          <w:szCs w:val="22"/>
          <w:lang w:val="en-GB"/>
        </w:rPr>
        <w:t xml:space="preserve"> ‘</w:t>
      </w:r>
      <w:r w:rsidRPr="6AF6D6F9" w:rsidR="784620B6">
        <w:rPr>
          <w:rStyle w:val="normaltextrun"/>
          <w:rFonts w:ascii="Arial" w:hAnsi="Arial" w:eastAsia="游ゴシック Light" w:cs="Arial" w:eastAsiaTheme="majorEastAsia"/>
          <w:sz w:val="22"/>
          <w:szCs w:val="22"/>
          <w:lang w:val="en-GB"/>
        </w:rPr>
        <w:t>Pipes</w:t>
      </w:r>
      <w:r w:rsidRPr="6AF6D6F9" w:rsidR="784620B6">
        <w:rPr>
          <w:rStyle w:val="normaltextrun"/>
          <w:rFonts w:ascii="Arial" w:hAnsi="Arial" w:eastAsia="游ゴシック Light" w:cs="Arial" w:eastAsiaTheme="majorEastAsia"/>
          <w:sz w:val="22"/>
          <w:szCs w:val="22"/>
          <w:lang w:val="en-GB"/>
        </w:rPr>
        <w:t>’.</w:t>
      </w:r>
    </w:p>
    <w:p w:rsidR="006A6564" w:rsidP="00C22C8E" w:rsidRDefault="006A6564" w14:paraId="61E2C14F" w14:textId="16DED467">
      <w:pPr>
        <w:pStyle w:val="paragraph"/>
        <w:spacing w:before="0" w:beforeAutospacing="0" w:after="0" w:afterAutospacing="0"/>
        <w:textAlignment w:val="baseline"/>
        <w:rPr>
          <w:rStyle w:val="normaltextrun"/>
          <w:rFonts w:ascii="Arial" w:hAnsi="Arial" w:cs="Arial" w:eastAsiaTheme="majorEastAsia"/>
          <w:sz w:val="22"/>
          <w:szCs w:val="22"/>
        </w:rPr>
      </w:pPr>
    </w:p>
    <w:p w:rsidR="006A6564" w:rsidP="00C22C8E" w:rsidRDefault="009F6D71" w14:paraId="5ADB598C" w14:textId="774755FF">
      <w:pPr>
        <w:pStyle w:val="paragraph"/>
        <w:spacing w:before="0" w:beforeAutospacing="0" w:after="0" w:afterAutospacing="0"/>
        <w:textAlignment w:val="baseline"/>
        <w:rPr>
          <w:rStyle w:val="normaltextrun"/>
          <w:rFonts w:ascii="Arial" w:hAnsi="Arial" w:cs="Arial" w:eastAsiaTheme="majorEastAsia"/>
          <w:b/>
          <w:bCs/>
          <w:sz w:val="22"/>
          <w:szCs w:val="22"/>
        </w:rPr>
      </w:pPr>
      <w:r w:rsidRPr="00E94980">
        <w:rPr>
          <w:noProof/>
        </w:rPr>
        <w:drawing>
          <wp:anchor distT="0" distB="0" distL="114300" distR="114300" simplePos="0" relativeHeight="251658241" behindDoc="0" locked="0" layoutInCell="1" allowOverlap="1" wp14:anchorId="6D748463" wp14:editId="4580BB93">
            <wp:simplePos x="0" y="0"/>
            <wp:positionH relativeFrom="margin">
              <wp:align>right</wp:align>
            </wp:positionH>
            <wp:positionV relativeFrom="margin">
              <wp:posOffset>5003597</wp:posOffset>
            </wp:positionV>
            <wp:extent cx="2537460" cy="1537970"/>
            <wp:effectExtent l="0" t="0" r="0" b="5080"/>
            <wp:wrapSquare wrapText="bothSides"/>
            <wp:docPr id="1194711772" name="Picture 3" descr="Afbeelding met tekst, grafische vormgeving, Graphics,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beelding met tekst, grafische vormgeving, Graphics, schermopname&#10;&#10;Automatisch gegenereerde beschrijvi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6137"/>
                    <a:stretch/>
                  </pic:blipFill>
                  <pic:spPr bwMode="auto">
                    <a:xfrm>
                      <a:off x="0" y="0"/>
                      <a:ext cx="2537460" cy="1537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11A7">
        <w:rPr>
          <w:noProof/>
        </w:rPr>
        <mc:AlternateContent>
          <mc:Choice Requires="wps">
            <w:drawing>
              <wp:anchor distT="0" distB="0" distL="114300" distR="114300" simplePos="0" relativeHeight="251658256" behindDoc="0" locked="0" layoutInCell="1" allowOverlap="1" wp14:anchorId="4D8F0D46" wp14:editId="2FBE5B12">
                <wp:simplePos x="0" y="0"/>
                <wp:positionH relativeFrom="column">
                  <wp:posOffset>3223260</wp:posOffset>
                </wp:positionH>
                <wp:positionV relativeFrom="paragraph">
                  <wp:posOffset>1679575</wp:posOffset>
                </wp:positionV>
                <wp:extent cx="2537460" cy="635"/>
                <wp:effectExtent l="0" t="0" r="0" b="0"/>
                <wp:wrapSquare wrapText="bothSides"/>
                <wp:docPr id="544622992" name="Text Box 1"/>
                <wp:cNvGraphicFramePr/>
                <a:graphic xmlns:a="http://schemas.openxmlformats.org/drawingml/2006/main">
                  <a:graphicData uri="http://schemas.microsoft.com/office/word/2010/wordprocessingShape">
                    <wps:wsp>
                      <wps:cNvSpPr txBox="1"/>
                      <wps:spPr>
                        <a:xfrm>
                          <a:off x="0" y="0"/>
                          <a:ext cx="2537460" cy="635"/>
                        </a:xfrm>
                        <a:prstGeom prst="rect">
                          <a:avLst/>
                        </a:prstGeom>
                        <a:solidFill>
                          <a:prstClr val="white"/>
                        </a:solidFill>
                        <a:ln>
                          <a:noFill/>
                        </a:ln>
                      </wps:spPr>
                      <wps:txbx>
                        <w:txbxContent>
                          <w:p w:rsidRPr="00C11F18" w:rsidR="002311A7" w:rsidP="002311A7" w:rsidRDefault="002311A7" w14:paraId="046CA17F" w14:textId="27A1B72F">
                            <w:pPr>
                              <w:pStyle w:val="Bijschrift"/>
                              <w:rPr>
                                <w:rFonts w:ascii="Times New Roman" w:hAnsi="Times New Roman" w:eastAsia="Times New Roman" w:cs="Times New Roman"/>
                                <w:kern w:val="0"/>
                                <w:sz w:val="24"/>
                                <w:szCs w:val="24"/>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1</w:t>
                            </w:r>
                            <w:r w:rsidRPr="00C11F18">
                              <w:fldChar w:fldCharType="end"/>
                            </w:r>
                            <w:r w:rsidRPr="00C11F18">
                              <w:t xml:space="preserve"> Houses either charge up or are </w:t>
                            </w:r>
                            <w:r w:rsidRPr="00C11F18" w:rsidR="00D56118">
                              <w:t>stable</w:t>
                            </w:r>
                            <w:r w:rsidRPr="00C11F18">
                              <w:t xml:space="preserve"> during the day depending on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FD6FC34">
              <v:shapetype id="_x0000_t202" coordsize="21600,21600" o:spt="202" path="m,l,21600r21600,l21600,xe" w14:anchorId="4D8F0D46">
                <v:stroke joinstyle="miter"/>
                <v:path gradientshapeok="t" o:connecttype="rect"/>
              </v:shapetype>
              <v:shape id="Text Box 1" style="position:absolute;margin-left:253.8pt;margin-top:132.25pt;width:199.8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">
                <v:textbox style="mso-fit-shape-to-text:t" inset="0,0,0,0">
                  <w:txbxContent>
                    <w:p w:rsidRPr="00C11F18" w:rsidR="002311A7" w:rsidP="002311A7" w:rsidRDefault="002311A7" w14:paraId="1714D818" w14:textId="27A1B72F">
                      <w:pPr>
                        <w:pStyle w:val="Bijschrift"/>
                        <w:rPr>
                          <w:rFonts w:ascii="Times New Roman" w:hAnsi="Times New Roman" w:eastAsia="Times New Roman" w:cs="Times New Roman"/>
                          <w:kern w:val="0"/>
                          <w:sz w:val="24"/>
                          <w:szCs w:val="24"/>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1</w:t>
                      </w:r>
                      <w:r w:rsidRPr="00C11F18">
                        <w:fldChar w:fldCharType="end"/>
                      </w:r>
                      <w:r w:rsidRPr="00C11F18">
                        <w:t xml:space="preserve"> Houses either charge up or are </w:t>
                      </w:r>
                      <w:r w:rsidRPr="00C11F18" w:rsidR="00D56118">
                        <w:t>stable</w:t>
                      </w:r>
                      <w:r w:rsidRPr="00C11F18">
                        <w:t xml:space="preserve"> during the day depending on usage</w:t>
                      </w:r>
                    </w:p>
                  </w:txbxContent>
                </v:textbox>
                <w10:wrap type="square"/>
              </v:shape>
            </w:pict>
          </mc:Fallback>
        </mc:AlternateContent>
      </w:r>
      <w:r w:rsidRPr="0055132C" w:rsidR="006A6564">
        <w:rPr>
          <w:rStyle w:val="normaltextrun"/>
          <w:rFonts w:ascii="Arial" w:hAnsi="Arial" w:cs="Arial" w:eastAsiaTheme="majorEastAsia"/>
          <w:b/>
          <w:bCs/>
          <w:sz w:val="22"/>
          <w:szCs w:val="22"/>
        </w:rPr>
        <w:t>The Grid</w:t>
      </w:r>
    </w:p>
    <w:p w:rsidR="009C2846" w:rsidP="009C2846" w:rsidRDefault="002311A7" w14:paraId="7486682D" w14:textId="0484894A">
      <w:pPr>
        <w:pStyle w:val="Geenafstand"/>
        <w:rPr>
          <w:rStyle w:val="normaltextrun"/>
          <w:rFonts w:ascii="Arial" w:hAnsi="Arial" w:cs="Arial" w:eastAsiaTheme="majorEastAsia"/>
          <w:lang w:val="en-GB"/>
        </w:rPr>
      </w:pPr>
      <w:r w:rsidRPr="00E94980">
        <w:rPr>
          <w:noProof/>
          <w:lang w:val="en-GB"/>
        </w:rPr>
        <w:drawing>
          <wp:anchor distT="0" distB="0" distL="114300" distR="114300" simplePos="0" relativeHeight="251658288" behindDoc="0" locked="0" layoutInCell="1" allowOverlap="1" wp14:anchorId="77B6862D" wp14:editId="51AE328F">
            <wp:simplePos x="0" y="0"/>
            <wp:positionH relativeFrom="margin">
              <wp:align>right</wp:align>
            </wp:positionH>
            <wp:positionV relativeFrom="margin">
              <wp:posOffset>6759561</wp:posOffset>
            </wp:positionV>
            <wp:extent cx="2537460" cy="1455420"/>
            <wp:effectExtent l="0" t="0" r="0" b="0"/>
            <wp:wrapSquare wrapText="bothSides"/>
            <wp:docPr id="738117729" name="Picture 4" descr="Afbeelding met tekst, grafische vormgeving, Graphics,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 met tekst, grafische vormgeving, Graphics, schermopname&#10;&#10;Automatisch gegenereerde beschrijvi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1376"/>
                    <a:stretch/>
                  </pic:blipFill>
                  <pic:spPr bwMode="auto">
                    <a:xfrm>
                      <a:off x="0" y="0"/>
                      <a:ext cx="2537460" cy="145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7" behindDoc="0" locked="0" layoutInCell="1" allowOverlap="1" wp14:anchorId="40635D78" wp14:editId="0DC46353">
                <wp:simplePos x="0" y="0"/>
                <wp:positionH relativeFrom="column">
                  <wp:posOffset>3223260</wp:posOffset>
                </wp:positionH>
                <wp:positionV relativeFrom="paragraph">
                  <wp:posOffset>3267075</wp:posOffset>
                </wp:positionV>
                <wp:extent cx="2537460" cy="635"/>
                <wp:effectExtent l="0" t="0" r="0" b="0"/>
                <wp:wrapSquare wrapText="bothSides"/>
                <wp:docPr id="520600929" name="Text Box 1"/>
                <wp:cNvGraphicFramePr/>
                <a:graphic xmlns:a="http://schemas.openxmlformats.org/drawingml/2006/main">
                  <a:graphicData uri="http://schemas.microsoft.com/office/word/2010/wordprocessingShape">
                    <wps:wsp>
                      <wps:cNvSpPr txBox="1"/>
                      <wps:spPr>
                        <a:xfrm>
                          <a:off x="0" y="0"/>
                          <a:ext cx="2537460" cy="635"/>
                        </a:xfrm>
                        <a:prstGeom prst="rect">
                          <a:avLst/>
                        </a:prstGeom>
                        <a:solidFill>
                          <a:prstClr val="white"/>
                        </a:solidFill>
                        <a:ln>
                          <a:noFill/>
                        </a:ln>
                      </wps:spPr>
                      <wps:txbx>
                        <w:txbxContent>
                          <w:p w:rsidRPr="00C11F18" w:rsidR="002311A7" w:rsidP="002311A7" w:rsidRDefault="002311A7" w14:paraId="1E693313" w14:textId="1E8607D6">
                            <w:pPr>
                              <w:pStyle w:val="Bijschrift"/>
                            </w:pPr>
                            <w:r w:rsidRPr="00C11F18">
                              <w:t xml:space="preserve">Figure </w:t>
                            </w:r>
                            <w:r w:rsidRPr="00C11F18">
                              <w:fldChar w:fldCharType="begin"/>
                            </w:r>
                            <w:r w:rsidRPr="00C11F18">
                              <w:instrText xml:space="preserve"> SEQ Figure \* ARABIC </w:instrText>
                            </w:r>
                            <w:r w:rsidRPr="00C11F18">
                              <w:fldChar w:fldCharType="separate"/>
                            </w:r>
                            <w:r w:rsidRPr="00C11F18" w:rsidR="00CA4841">
                              <w:t>2</w:t>
                            </w:r>
                            <w:r w:rsidRPr="00C11F18">
                              <w:fldChar w:fldCharType="end"/>
                            </w:r>
                            <w:r w:rsidRPr="00C11F18">
                              <w:t xml:space="preserve"> Houses either deplete or are stable during the night depending on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F59B00C">
              <v:shape id="_x0000_s1027" style="position:absolute;margin-left:253.8pt;margin-top:257.25pt;width:199.8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HJDGAIAAD8EAAAOAAAAZHJzL2Uyb0RvYy54bWysU8Fu2zAMvQ/YPwi6L07SNRuM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c2njzMKSYrNbm5j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" w14:anchorId="40635D78">
                <v:textbox style="mso-fit-shape-to-text:t" inset="0,0,0,0">
                  <w:txbxContent>
                    <w:p w:rsidRPr="00C11F18" w:rsidR="002311A7" w:rsidP="002311A7" w:rsidRDefault="002311A7" w14:paraId="10A06456" w14:textId="1E8607D6">
                      <w:pPr>
                        <w:pStyle w:val="Bijschrift"/>
                      </w:pPr>
                      <w:r w:rsidRPr="00C11F18">
                        <w:t xml:space="preserve">Figure </w:t>
                      </w:r>
                      <w:r w:rsidRPr="00C11F18">
                        <w:fldChar w:fldCharType="begin"/>
                      </w:r>
                      <w:r w:rsidRPr="00C11F18">
                        <w:instrText xml:space="preserve"> SEQ Figure \* ARABIC </w:instrText>
                      </w:r>
                      <w:r w:rsidRPr="00C11F18">
                        <w:fldChar w:fldCharType="separate"/>
                      </w:r>
                      <w:r w:rsidRPr="00C11F18" w:rsidR="00CA4841">
                        <w:t>2</w:t>
                      </w:r>
                      <w:r w:rsidRPr="00C11F18">
                        <w:fldChar w:fldCharType="end"/>
                      </w:r>
                      <w:r w:rsidRPr="00C11F18">
                        <w:t xml:space="preserve"> Houses either deplete or are stable during the night depending on usage</w:t>
                      </w:r>
                    </w:p>
                  </w:txbxContent>
                </v:textbox>
                <w10:wrap type="square"/>
              </v:shape>
            </w:pict>
          </mc:Fallback>
        </mc:AlternateContent>
      </w:r>
      <w:r w:rsidRPr="009C2846" w:rsidR="002C0F1D">
        <w:rPr>
          <w:rStyle w:val="normaltextrun"/>
          <w:rFonts w:ascii="Arial" w:hAnsi="Arial" w:cs="Arial" w:eastAsiaTheme="majorEastAsia"/>
          <w:u w:val="single"/>
          <w:lang w:val="en-GB"/>
        </w:rPr>
        <w:t>Story:</w:t>
      </w:r>
      <w:r w:rsidR="002C0F1D">
        <w:rPr>
          <w:rStyle w:val="normaltextrun"/>
          <w:rFonts w:ascii="Arial" w:hAnsi="Arial" w:cs="Arial" w:eastAsiaTheme="majorEastAsia"/>
          <w:lang w:val="en-GB"/>
        </w:rPr>
        <w:t xml:space="preserve"> </w:t>
      </w:r>
      <w:r w:rsidR="00EF7CF2">
        <w:rPr>
          <w:rStyle w:val="normaltextrun"/>
          <w:rFonts w:ascii="Arial" w:hAnsi="Arial" w:cs="Arial" w:eastAsiaTheme="majorEastAsia"/>
          <w:lang w:val="en-GB"/>
        </w:rPr>
        <w:t>The</w:t>
      </w:r>
      <w:r w:rsidR="00DF67A3">
        <w:rPr>
          <w:rStyle w:val="normaltextrun"/>
          <w:rFonts w:ascii="Arial" w:hAnsi="Arial" w:cs="Arial" w:eastAsiaTheme="majorEastAsia"/>
          <w:lang w:val="en-GB"/>
        </w:rPr>
        <w:t xml:space="preserve"> energy grid is inflexible.</w:t>
      </w:r>
      <w:r w:rsidRPr="009C2846" w:rsidR="009C2846">
        <w:rPr>
          <w:rStyle w:val="normaltextrun"/>
          <w:rFonts w:ascii="Arial" w:hAnsi="Arial" w:cs="Arial" w:eastAsiaTheme="majorEastAsia"/>
          <w:lang w:val="en-GB"/>
        </w:rPr>
        <w:t xml:space="preserve"> </w:t>
      </w:r>
      <w:r w:rsidR="00DF67A3">
        <w:rPr>
          <w:rStyle w:val="normaltextrun"/>
          <w:rFonts w:ascii="Arial" w:hAnsi="Arial" w:cs="Arial" w:eastAsiaTheme="majorEastAsia"/>
          <w:lang w:val="en-GB"/>
        </w:rPr>
        <w:t>T</w:t>
      </w:r>
      <w:r w:rsidRPr="009C2846" w:rsidR="009C2846">
        <w:rPr>
          <w:rStyle w:val="normaltextrun"/>
          <w:rFonts w:ascii="Arial" w:hAnsi="Arial" w:cs="Arial" w:eastAsiaTheme="majorEastAsia"/>
          <w:lang w:val="en-GB"/>
        </w:rPr>
        <w:t>here is high demand for energy from users during peak hours</w:t>
      </w:r>
      <w:r w:rsidR="00DF67A3">
        <w:rPr>
          <w:rStyle w:val="normaltextrun"/>
          <w:rFonts w:ascii="Arial" w:hAnsi="Arial" w:cs="Arial" w:eastAsiaTheme="majorEastAsia"/>
          <w:lang w:val="en-GB"/>
        </w:rPr>
        <w:t xml:space="preserve"> in</w:t>
      </w:r>
      <w:r w:rsidRPr="009C2846" w:rsidR="009C2846">
        <w:rPr>
          <w:rStyle w:val="normaltextrun"/>
          <w:rFonts w:ascii="Arial" w:hAnsi="Arial" w:cs="Arial" w:eastAsiaTheme="majorEastAsia"/>
          <w:lang w:val="en-GB"/>
        </w:rPr>
        <w:t xml:space="preserve"> the </w:t>
      </w:r>
      <w:r w:rsidR="00DF67A3">
        <w:rPr>
          <w:rStyle w:val="normaltextrun"/>
          <w:rFonts w:ascii="Arial" w:hAnsi="Arial" w:cs="Arial" w:eastAsiaTheme="majorEastAsia"/>
          <w:lang w:val="en-GB"/>
        </w:rPr>
        <w:t xml:space="preserve">evening. But nowadays </w:t>
      </w:r>
      <w:r w:rsidR="00E82146">
        <w:rPr>
          <w:rStyle w:val="normaltextrun"/>
          <w:rFonts w:ascii="Arial" w:hAnsi="Arial" w:cs="Arial" w:eastAsiaTheme="majorEastAsia"/>
          <w:lang w:val="en-GB"/>
        </w:rPr>
        <w:t>there are</w:t>
      </w:r>
      <w:r w:rsidR="00DF67A3">
        <w:rPr>
          <w:rStyle w:val="normaltextrun"/>
          <w:rFonts w:ascii="Arial" w:hAnsi="Arial" w:cs="Arial" w:eastAsiaTheme="majorEastAsia"/>
          <w:lang w:val="en-GB"/>
        </w:rPr>
        <w:t xml:space="preserve"> also a lot of moments where</w:t>
      </w:r>
      <w:r w:rsidRPr="009C2846" w:rsidR="009C2846">
        <w:rPr>
          <w:rStyle w:val="normaltextrun"/>
          <w:rFonts w:ascii="Arial" w:hAnsi="Arial" w:cs="Arial" w:eastAsiaTheme="majorEastAsia"/>
          <w:lang w:val="en-GB"/>
        </w:rPr>
        <w:t xml:space="preserve"> more energy is being generated than </w:t>
      </w:r>
      <w:r w:rsidR="00E82146">
        <w:rPr>
          <w:rStyle w:val="normaltextrun"/>
          <w:rFonts w:ascii="Arial" w:hAnsi="Arial" w:cs="Arial" w:eastAsiaTheme="majorEastAsia"/>
          <w:lang w:val="en-GB"/>
        </w:rPr>
        <w:t xml:space="preserve">the grid </w:t>
      </w:r>
      <w:r w:rsidRPr="009C2846" w:rsidR="009C2846">
        <w:rPr>
          <w:rStyle w:val="normaltextrun"/>
          <w:rFonts w:ascii="Arial" w:hAnsi="Arial" w:cs="Arial" w:eastAsiaTheme="majorEastAsia"/>
          <w:lang w:val="en-GB"/>
        </w:rPr>
        <w:t xml:space="preserve">can handle. The current power grid is not </w:t>
      </w:r>
      <w:r w:rsidR="006F4D60">
        <w:rPr>
          <w:rStyle w:val="normaltextrun"/>
          <w:rFonts w:ascii="Arial" w:hAnsi="Arial" w:cs="Arial" w:eastAsiaTheme="majorEastAsia"/>
          <w:lang w:val="en-GB"/>
        </w:rPr>
        <w:t>flexible enough</w:t>
      </w:r>
      <w:r w:rsidRPr="009C2846" w:rsidR="009C2846">
        <w:rPr>
          <w:rStyle w:val="normaltextrun"/>
          <w:rFonts w:ascii="Arial" w:hAnsi="Arial" w:cs="Arial" w:eastAsiaTheme="majorEastAsia"/>
          <w:lang w:val="en-GB"/>
        </w:rPr>
        <w:t xml:space="preserve"> for these high levels of </w:t>
      </w:r>
      <w:r w:rsidR="006F4D60">
        <w:rPr>
          <w:rStyle w:val="normaltextrun"/>
          <w:rFonts w:ascii="Arial" w:hAnsi="Arial" w:cs="Arial" w:eastAsiaTheme="majorEastAsia"/>
          <w:lang w:val="en-GB"/>
        </w:rPr>
        <w:t xml:space="preserve">difference in power generation and </w:t>
      </w:r>
      <w:r w:rsidRPr="009C2846" w:rsidR="009C2846">
        <w:rPr>
          <w:rStyle w:val="normaltextrun"/>
          <w:rFonts w:ascii="Arial" w:hAnsi="Arial" w:cs="Arial" w:eastAsiaTheme="majorEastAsia"/>
          <w:lang w:val="en-GB"/>
        </w:rPr>
        <w:t>consumption</w:t>
      </w:r>
      <w:r w:rsidR="006F4D60">
        <w:rPr>
          <w:rStyle w:val="normaltextrun"/>
          <w:rFonts w:ascii="Arial" w:hAnsi="Arial" w:cs="Arial" w:eastAsiaTheme="majorEastAsia"/>
          <w:lang w:val="en-GB"/>
        </w:rPr>
        <w:t>.</w:t>
      </w:r>
      <w:r w:rsidR="009C2846">
        <w:rPr>
          <w:rStyle w:val="normaltextrun"/>
          <w:rFonts w:ascii="Arial" w:hAnsi="Arial" w:cs="Arial" w:eastAsiaTheme="majorEastAsia"/>
          <w:lang w:val="en-GB"/>
        </w:rPr>
        <w:t xml:space="preserve"> </w:t>
      </w:r>
      <w:r w:rsidR="00E82146">
        <w:rPr>
          <w:rStyle w:val="normaltextrun"/>
          <w:rFonts w:ascii="Arial" w:hAnsi="Arial" w:cs="Arial" w:eastAsiaTheme="majorEastAsia"/>
          <w:lang w:val="en-GB"/>
        </w:rPr>
        <w:t xml:space="preserve">The extra power cannot be </w:t>
      </w:r>
      <w:r w:rsidR="00766526">
        <w:rPr>
          <w:rStyle w:val="normaltextrun"/>
          <w:rFonts w:ascii="Arial" w:hAnsi="Arial" w:cs="Arial" w:eastAsiaTheme="majorEastAsia"/>
          <w:lang w:val="en-GB"/>
        </w:rPr>
        <w:t xml:space="preserve">stored </w:t>
      </w:r>
      <w:r w:rsidR="00780F87">
        <w:rPr>
          <w:rStyle w:val="normaltextrun"/>
          <w:rFonts w:ascii="Arial" w:hAnsi="Arial" w:cs="Arial" w:eastAsiaTheme="majorEastAsia"/>
          <w:lang w:val="en-GB"/>
        </w:rPr>
        <w:t>efficiently.</w:t>
      </w:r>
      <w:r w:rsidR="009C2846">
        <w:rPr>
          <w:rStyle w:val="normaltextrun"/>
          <w:rFonts w:ascii="Arial" w:hAnsi="Arial" w:cs="Arial" w:eastAsiaTheme="majorEastAsia"/>
          <w:lang w:val="en-GB"/>
        </w:rPr>
        <w:t xml:space="preserve"> </w:t>
      </w:r>
      <w:r w:rsidR="0029278A">
        <w:rPr>
          <w:rStyle w:val="normaltextrun"/>
          <w:rFonts w:ascii="Arial" w:hAnsi="Arial" w:cs="Arial" w:eastAsiaTheme="majorEastAsia"/>
          <w:lang w:val="en-GB"/>
        </w:rPr>
        <w:t xml:space="preserve">These over/under- loads sometimes forces the energy grid to </w:t>
      </w:r>
      <w:r w:rsidR="00C32C19">
        <w:rPr>
          <w:rStyle w:val="normaltextrun"/>
          <w:rFonts w:ascii="Arial" w:hAnsi="Arial" w:cs="Arial" w:eastAsiaTheme="majorEastAsia"/>
          <w:lang w:val="en-GB"/>
        </w:rPr>
        <w:t xml:space="preserve">ramp up fossil fuel </w:t>
      </w:r>
      <w:r w:rsidR="00BD797E">
        <w:rPr>
          <w:rStyle w:val="normaltextrun"/>
          <w:rFonts w:ascii="Arial" w:hAnsi="Arial" w:cs="Arial" w:eastAsiaTheme="majorEastAsia"/>
          <w:lang w:val="en-GB"/>
        </w:rPr>
        <w:t>usage</w:t>
      </w:r>
      <w:r w:rsidR="00C32C19">
        <w:rPr>
          <w:rStyle w:val="normaltextrun"/>
          <w:rFonts w:ascii="Arial" w:hAnsi="Arial" w:cs="Arial" w:eastAsiaTheme="majorEastAsia"/>
          <w:lang w:val="en-GB"/>
        </w:rPr>
        <w:t xml:space="preserve"> </w:t>
      </w:r>
      <w:r w:rsidR="0099208D">
        <w:rPr>
          <w:rStyle w:val="normaltextrun"/>
          <w:rFonts w:ascii="Arial" w:hAnsi="Arial" w:cs="Arial" w:eastAsiaTheme="majorEastAsia"/>
          <w:lang w:val="en-GB"/>
        </w:rPr>
        <w:t>during peak hours</w:t>
      </w:r>
      <w:r w:rsidR="005779BF">
        <w:rPr>
          <w:rStyle w:val="normaltextrun"/>
          <w:rFonts w:ascii="Arial" w:hAnsi="Arial" w:cs="Arial" w:eastAsiaTheme="majorEastAsia"/>
          <w:lang w:val="en-GB"/>
        </w:rPr>
        <w:t>,</w:t>
      </w:r>
      <w:r w:rsidR="0099208D">
        <w:rPr>
          <w:rStyle w:val="normaltextrun"/>
          <w:rFonts w:ascii="Arial" w:hAnsi="Arial" w:cs="Arial" w:eastAsiaTheme="majorEastAsia"/>
          <w:lang w:val="en-GB"/>
        </w:rPr>
        <w:t xml:space="preserve"> </w:t>
      </w:r>
      <w:r w:rsidR="005779BF">
        <w:rPr>
          <w:rStyle w:val="normaltextrun"/>
          <w:rFonts w:ascii="Arial" w:hAnsi="Arial" w:cs="Arial" w:eastAsiaTheme="majorEastAsia"/>
          <w:lang w:val="en-GB"/>
        </w:rPr>
        <w:t>w</w:t>
      </w:r>
      <w:r w:rsidR="0099208D">
        <w:rPr>
          <w:rStyle w:val="normaltextrun"/>
          <w:rFonts w:ascii="Arial" w:hAnsi="Arial" w:cs="Arial" w:eastAsiaTheme="majorEastAsia"/>
          <w:lang w:val="en-GB"/>
        </w:rPr>
        <w:t xml:space="preserve">hile losing green energy during low hours. </w:t>
      </w:r>
      <w:r w:rsidR="00CE7493">
        <w:rPr>
          <w:rStyle w:val="normaltextrun"/>
          <w:rFonts w:ascii="Arial" w:hAnsi="Arial" w:cs="Arial" w:eastAsiaTheme="majorEastAsia"/>
          <w:lang w:val="en-GB"/>
        </w:rPr>
        <w:t>Plus,</w:t>
      </w:r>
      <w:r w:rsidR="0099208D">
        <w:rPr>
          <w:rStyle w:val="normaltextrun"/>
          <w:rFonts w:ascii="Arial" w:hAnsi="Arial" w:cs="Arial" w:eastAsiaTheme="majorEastAsia"/>
          <w:lang w:val="en-GB"/>
        </w:rPr>
        <w:t xml:space="preserve"> the extreme stress put on the </w:t>
      </w:r>
      <w:r w:rsidR="00CE7493">
        <w:rPr>
          <w:rStyle w:val="normaltextrun"/>
          <w:rFonts w:ascii="Arial" w:hAnsi="Arial" w:cs="Arial" w:eastAsiaTheme="majorEastAsia"/>
          <w:lang w:val="en-GB"/>
        </w:rPr>
        <w:t>components of th</w:t>
      </w:r>
      <w:r w:rsidR="005779BF">
        <w:rPr>
          <w:rStyle w:val="normaltextrun"/>
          <w:rFonts w:ascii="Arial" w:hAnsi="Arial" w:cs="Arial" w:eastAsiaTheme="majorEastAsia"/>
          <w:lang w:val="en-GB"/>
        </w:rPr>
        <w:t>e</w:t>
      </w:r>
      <w:r w:rsidR="00CE7493">
        <w:rPr>
          <w:rStyle w:val="normaltextrun"/>
          <w:rFonts w:ascii="Arial" w:hAnsi="Arial" w:cs="Arial" w:eastAsiaTheme="majorEastAsia"/>
          <w:lang w:val="en-GB"/>
        </w:rPr>
        <w:t xml:space="preserve"> grid</w:t>
      </w:r>
      <w:r w:rsidR="00331645">
        <w:rPr>
          <w:rStyle w:val="normaltextrun"/>
          <w:rFonts w:ascii="Arial" w:hAnsi="Arial" w:cs="Arial" w:eastAsiaTheme="majorEastAsia"/>
          <w:lang w:val="en-GB"/>
        </w:rPr>
        <w:t xml:space="preserve"> </w:t>
      </w:r>
      <w:r w:rsidR="00CE7493">
        <w:rPr>
          <w:rStyle w:val="normaltextrun"/>
          <w:rFonts w:ascii="Arial" w:hAnsi="Arial" w:cs="Arial" w:eastAsiaTheme="majorEastAsia"/>
          <w:lang w:val="en-GB"/>
        </w:rPr>
        <w:t>makes this a tricky situation and a serious problem.</w:t>
      </w:r>
    </w:p>
    <w:p w:rsidR="00A63846" w:rsidP="0043455B" w:rsidRDefault="00480036" w14:paraId="6A4E8BDA" w14:textId="4085A28E">
      <w:pPr>
        <w:pStyle w:val="Geenafstand"/>
        <w:rPr>
          <w:rStyle w:val="normaltextrun"/>
          <w:rFonts w:ascii="Arial" w:hAnsi="Arial" w:cs="Arial" w:eastAsiaTheme="majorEastAsia"/>
          <w:lang w:val="en-GB"/>
        </w:rPr>
      </w:pPr>
      <w:r w:rsidRPr="00480036">
        <w:rPr>
          <w:rStyle w:val="normaltextrun"/>
          <w:rFonts w:ascii="Arial" w:hAnsi="Arial" w:cs="Arial" w:eastAsiaTheme="majorEastAsia"/>
          <w:u w:val="single"/>
          <w:lang w:val="en-GB"/>
        </w:rPr>
        <w:t>Interaction</w:t>
      </w:r>
      <w:r w:rsidRPr="00480036" w:rsidR="008F3A76">
        <w:rPr>
          <w:rStyle w:val="normaltextrun"/>
          <w:rFonts w:ascii="Arial" w:hAnsi="Arial" w:cs="Arial" w:eastAsiaTheme="majorEastAsia"/>
          <w:u w:val="single"/>
          <w:lang w:val="en-GB"/>
        </w:rPr>
        <w:t>:</w:t>
      </w:r>
      <w:r w:rsidR="008F3A76">
        <w:rPr>
          <w:rStyle w:val="normaltextrun"/>
          <w:rFonts w:ascii="Arial" w:hAnsi="Arial" w:cs="Arial" w:eastAsiaTheme="majorEastAsia"/>
          <w:lang w:val="en-GB"/>
        </w:rPr>
        <w:t xml:space="preserve"> </w:t>
      </w:r>
      <w:r w:rsidRPr="0043455B" w:rsidR="0043455B">
        <w:rPr>
          <w:rStyle w:val="normaltextrun"/>
          <w:rFonts w:ascii="Arial" w:hAnsi="Arial" w:cs="Arial" w:eastAsiaTheme="majorEastAsia"/>
          <w:lang w:val="en-GB"/>
        </w:rPr>
        <w:t>During the day, electricity (light) flows from the solar panel to the houses. The houses charge during the day when unoccupied (light level increases), and remain balanced when occupied (level stays the same).</w:t>
      </w:r>
      <w:r w:rsidR="0043455B">
        <w:rPr>
          <w:rStyle w:val="normaltextrun"/>
          <w:rFonts w:ascii="Arial" w:hAnsi="Arial" w:cs="Arial" w:eastAsiaTheme="majorEastAsia"/>
          <w:lang w:val="en-GB"/>
        </w:rPr>
        <w:t xml:space="preserve"> </w:t>
      </w:r>
      <w:r w:rsidRPr="0043455B" w:rsidR="0043455B">
        <w:rPr>
          <w:rStyle w:val="normaltextrun"/>
          <w:rFonts w:ascii="Arial" w:hAnsi="Arial" w:cs="Arial" w:eastAsiaTheme="majorEastAsia"/>
          <w:lang w:val="en-GB"/>
        </w:rPr>
        <w:t>At night, no electricity (light) comes from the solar panel, so the houses discharge when occupied (light level decreases).</w:t>
      </w:r>
      <w:r w:rsidR="0043455B">
        <w:rPr>
          <w:rStyle w:val="normaltextrun"/>
          <w:rFonts w:ascii="Arial" w:hAnsi="Arial" w:cs="Arial" w:eastAsiaTheme="majorEastAsia"/>
          <w:lang w:val="en-GB"/>
        </w:rPr>
        <w:t xml:space="preserve"> </w:t>
      </w:r>
      <w:r w:rsidRPr="0043455B" w:rsidR="0043455B">
        <w:rPr>
          <w:rStyle w:val="normaltextrun"/>
          <w:rFonts w:ascii="Arial" w:hAnsi="Arial" w:cs="Arial" w:eastAsiaTheme="majorEastAsia"/>
          <w:lang w:val="en-GB"/>
        </w:rPr>
        <w:t xml:space="preserve">Visitors can stand on </w:t>
      </w:r>
      <w:r w:rsidRPr="00E94980" w:rsidR="005F340E">
        <w:rPr>
          <w:noProof/>
          <w:lang w:val="en-GB"/>
        </w:rPr>
        <w:drawing>
          <wp:anchor distT="0" distB="0" distL="114300" distR="114300" simplePos="0" relativeHeight="251658242" behindDoc="0" locked="0" layoutInCell="1" allowOverlap="1" wp14:anchorId="0F2ECEC7" wp14:editId="74F7D56C">
            <wp:simplePos x="0" y="0"/>
            <wp:positionH relativeFrom="margin">
              <wp:align>right</wp:align>
            </wp:positionH>
            <wp:positionV relativeFrom="margin">
              <wp:posOffset>-635</wp:posOffset>
            </wp:positionV>
            <wp:extent cx="2697480" cy="1674495"/>
            <wp:effectExtent l="0" t="0" r="7620" b="1905"/>
            <wp:wrapSquare wrapText="bothSides"/>
            <wp:docPr id="1733788670" name="Picture 2" descr="A drawing of a person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88670" name="Picture 2" descr="A drawing of a person with different colors&#10;&#10;Description automatically generated with medium confidenc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180"/>
                    <a:stretch/>
                  </pic:blipFill>
                  <pic:spPr bwMode="auto">
                    <a:xfrm>
                      <a:off x="0" y="0"/>
                      <a:ext cx="2697480" cy="16744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3455B" w:rsidR="0043455B">
        <w:rPr>
          <w:rStyle w:val="normaltextrun"/>
          <w:rFonts w:ascii="Arial" w:hAnsi="Arial" w:cs="Arial" w:eastAsiaTheme="majorEastAsia"/>
          <w:lang w:val="en-GB"/>
        </w:rPr>
        <w:t xml:space="preserve">"Buildings" or place their hands on the houses to influence the charge rate and SoC. </w:t>
      </w:r>
    </w:p>
    <w:p w:rsidR="00A63846" w:rsidP="0043455B" w:rsidRDefault="00A63846" w14:paraId="675A4B06" w14:textId="77777777">
      <w:pPr>
        <w:pStyle w:val="Geenafstand"/>
        <w:rPr>
          <w:rStyle w:val="normaltextrun"/>
          <w:rFonts w:ascii="Arial" w:hAnsi="Arial" w:cs="Arial" w:eastAsiaTheme="majorEastAsia"/>
          <w:b/>
          <w:lang w:val="en-GB"/>
        </w:rPr>
      </w:pPr>
    </w:p>
    <w:p w:rsidRPr="009E2D6F" w:rsidR="00A63846" w:rsidP="0043455B" w:rsidRDefault="00A63846" w14:paraId="30D022F4" w14:textId="77777777">
      <w:pPr>
        <w:pStyle w:val="Geenafstand"/>
        <w:rPr>
          <w:rStyle w:val="normaltextrun"/>
          <w:rFonts w:ascii="Arial" w:hAnsi="Arial" w:cs="Arial" w:eastAsiaTheme="majorEastAsia"/>
          <w:b/>
          <w:bCs/>
          <w:lang w:val="en-GB"/>
        </w:rPr>
      </w:pPr>
      <w:r w:rsidRPr="009E2D6F">
        <w:rPr>
          <w:rStyle w:val="normaltextrun"/>
          <w:rFonts w:ascii="Arial" w:hAnsi="Arial" w:cs="Arial" w:eastAsiaTheme="majorEastAsia"/>
          <w:b/>
          <w:bCs/>
          <w:lang w:val="en-GB"/>
        </w:rPr>
        <w:t>Pipes</w:t>
      </w:r>
    </w:p>
    <w:p w:rsidR="00595AB1" w:rsidP="0043455B" w:rsidRDefault="00592C4B" w14:paraId="362C799A" w14:textId="776F603E">
      <w:pPr>
        <w:pStyle w:val="Geenafstand"/>
        <w:rPr>
          <w:rFonts w:ascii="Arial" w:hAnsi="Arial" w:cs="Arial"/>
          <w:lang w:val="en-GB"/>
        </w:rPr>
      </w:pPr>
      <w:r w:rsidRPr="00E94980">
        <w:rPr>
          <w:noProof/>
          <w:lang w:val="en-GB"/>
        </w:rPr>
        <w:drawing>
          <wp:anchor distT="0" distB="0" distL="114300" distR="114300" simplePos="0" relativeHeight="251658292" behindDoc="0" locked="0" layoutInCell="1" allowOverlap="1" wp14:anchorId="49799F7D" wp14:editId="4EBEFAED">
            <wp:simplePos x="0" y="0"/>
            <wp:positionH relativeFrom="margin">
              <wp:posOffset>3119120</wp:posOffset>
            </wp:positionH>
            <wp:positionV relativeFrom="margin">
              <wp:posOffset>1738630</wp:posOffset>
            </wp:positionV>
            <wp:extent cx="2567940" cy="1762760"/>
            <wp:effectExtent l="0" t="0" r="3810" b="8890"/>
            <wp:wrapSquare wrapText="bothSides"/>
            <wp:docPr id="653646337" name="Picture 5" descr="Afbeelding met kunst, tekenfilm, grafische vormgeving, illustr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 met kunst, tekenfilm, grafische vormgeving, illustratie&#10;&#10;Automatisch gegenereerde beschrijvi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233" r="21693"/>
                    <a:stretch/>
                  </pic:blipFill>
                  <pic:spPr bwMode="auto">
                    <a:xfrm>
                      <a:off x="0" y="0"/>
                      <a:ext cx="2567940" cy="1762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7B29">
        <w:rPr>
          <w:noProof/>
        </w:rPr>
        <mc:AlternateContent>
          <mc:Choice Requires="wps">
            <w:drawing>
              <wp:anchor distT="0" distB="0" distL="114300" distR="114300" simplePos="0" relativeHeight="251658258" behindDoc="0" locked="0" layoutInCell="1" allowOverlap="1" wp14:anchorId="1F3111B4" wp14:editId="71DA67E2">
                <wp:simplePos x="0" y="0"/>
                <wp:positionH relativeFrom="column">
                  <wp:posOffset>3191808</wp:posOffset>
                </wp:positionH>
                <wp:positionV relativeFrom="paragraph">
                  <wp:posOffset>767080</wp:posOffset>
                </wp:positionV>
                <wp:extent cx="2697480" cy="635"/>
                <wp:effectExtent l="0" t="0" r="0" b="0"/>
                <wp:wrapSquare wrapText="bothSides"/>
                <wp:docPr id="1190256107" name="Text Box 1"/>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rsidRPr="00C11F18" w:rsidR="00001213" w:rsidP="00001213" w:rsidRDefault="00001213" w14:paraId="6A9766E0" w14:textId="362BE37B">
                            <w:pPr>
                              <w:pStyle w:val="Bijschrift"/>
                              <w:rPr>
                                <w:rFonts w:cs="Arial" w:eastAsiaTheme="majorEastAsia"/>
                                <w:u w:val="singl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3</w:t>
                            </w:r>
                            <w:r w:rsidRPr="00C11F18">
                              <w:fldChar w:fldCharType="end"/>
                            </w:r>
                            <w:r w:rsidRPr="00C11F18">
                              <w:t xml:space="preserve"> “Pipes” initial idea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3787571">
              <v:shape id="_x0000_s1028" style="position:absolute;margin-left:251.3pt;margin-top:60.4pt;width:212.4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dfHGgIAAD8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" w14:anchorId="1F3111B4">
                <v:textbox style="mso-fit-shape-to-text:t" inset="0,0,0,0">
                  <w:txbxContent>
                    <w:p w:rsidRPr="00C11F18" w:rsidR="00001213" w:rsidP="00001213" w:rsidRDefault="00001213" w14:paraId="1728A4A0" w14:textId="362BE37B">
                      <w:pPr>
                        <w:pStyle w:val="Bijschrift"/>
                        <w:rPr>
                          <w:rFonts w:cs="Arial" w:eastAsiaTheme="majorEastAsia"/>
                          <w:u w:val="singl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3</w:t>
                      </w:r>
                      <w:r w:rsidRPr="00C11F18">
                        <w:fldChar w:fldCharType="end"/>
                      </w:r>
                      <w:r w:rsidRPr="00C11F18">
                        <w:t xml:space="preserve"> “Pipes” initial idea sketch</w:t>
                      </w:r>
                    </w:p>
                  </w:txbxContent>
                </v:textbox>
                <w10:wrap type="square"/>
              </v:shape>
            </w:pict>
          </mc:Fallback>
        </mc:AlternateContent>
      </w:r>
      <w:r w:rsidRPr="001E198B" w:rsidR="00A63846">
        <w:rPr>
          <w:rStyle w:val="normaltextrun"/>
          <w:rFonts w:ascii="Arial" w:hAnsi="Arial" w:cs="Arial" w:eastAsiaTheme="majorEastAsia"/>
          <w:u w:val="single"/>
          <w:lang w:val="en-GB"/>
        </w:rPr>
        <w:t>Story:</w:t>
      </w:r>
      <w:r w:rsidRPr="001E198B" w:rsidR="00A63846">
        <w:rPr>
          <w:rStyle w:val="normaltextrun"/>
          <w:rFonts w:ascii="Arial" w:hAnsi="Arial" w:cs="Arial" w:eastAsiaTheme="majorEastAsia"/>
          <w:lang w:val="en-GB"/>
        </w:rPr>
        <w:t xml:space="preserve"> </w:t>
      </w:r>
      <w:r w:rsidRPr="001E198B" w:rsidR="001E198B">
        <w:rPr>
          <w:rFonts w:ascii="Arial" w:hAnsi="Arial" w:cs="Arial"/>
          <w:lang w:val="en-GB"/>
        </w:rPr>
        <w:t xml:space="preserve">To effectively convey a message, silence is essential. However, in online discussions, it's common to see everyone wanting to express their own opinions and messages. This results in many people speaking at the same time and trying to assert their viewpoint without listening to others. As a result, all voices become intertwined, making it impossible to distinguish the various messages. So, </w:t>
      </w:r>
      <w:r w:rsidR="00A340A4">
        <w:rPr>
          <w:rFonts w:ascii="Arial" w:hAnsi="Arial" w:cs="Arial"/>
          <w:lang w:val="en-GB"/>
        </w:rPr>
        <w:t>someone</w:t>
      </w:r>
      <w:r w:rsidRPr="001E198B" w:rsidR="001E198B">
        <w:rPr>
          <w:rFonts w:ascii="Arial" w:hAnsi="Arial" w:cs="Arial"/>
          <w:lang w:val="en-GB"/>
        </w:rPr>
        <w:t xml:space="preserve"> can shout all you want, but if multiple people speak at once, </w:t>
      </w:r>
      <w:r w:rsidR="00A340A4">
        <w:rPr>
          <w:rFonts w:ascii="Arial" w:hAnsi="Arial" w:cs="Arial"/>
          <w:lang w:val="en-GB"/>
        </w:rPr>
        <w:t>the initial</w:t>
      </w:r>
      <w:r w:rsidRPr="001E198B" w:rsidR="001E198B">
        <w:rPr>
          <w:rFonts w:ascii="Arial" w:hAnsi="Arial" w:cs="Arial"/>
          <w:lang w:val="en-GB"/>
        </w:rPr>
        <w:t xml:space="preserve"> voice won't be heard clearly.</w:t>
      </w:r>
    </w:p>
    <w:p w:rsidRPr="00775A3F" w:rsidR="00775A3F" w:rsidP="00775A3F" w:rsidRDefault="00595AB1" w14:paraId="76C627CC" w14:textId="587C87A0">
      <w:pPr>
        <w:pStyle w:val="Geenafstand"/>
        <w:rPr>
          <w:rFonts w:ascii="Arial" w:hAnsi="Arial" w:cs="Arial"/>
          <w:lang w:val="en-GB"/>
        </w:rPr>
      </w:pPr>
      <w:r w:rsidRPr="0019179E">
        <w:rPr>
          <w:rFonts w:ascii="Arial" w:hAnsi="Arial" w:cs="Arial"/>
          <w:u w:val="single"/>
          <w:lang w:val="en-GB"/>
        </w:rPr>
        <w:t>Interaction:</w:t>
      </w:r>
      <w:r w:rsidRPr="00775A3F">
        <w:rPr>
          <w:rFonts w:ascii="Arial" w:hAnsi="Arial" w:cs="Arial"/>
          <w:lang w:val="en-GB"/>
        </w:rPr>
        <w:t xml:space="preserve"> </w:t>
      </w:r>
      <w:r w:rsidR="00775A3F">
        <w:rPr>
          <w:rFonts w:ascii="Arial" w:hAnsi="Arial" w:cs="Arial"/>
          <w:lang w:val="en-GB"/>
        </w:rPr>
        <w:t xml:space="preserve">It </w:t>
      </w:r>
      <w:r w:rsidRPr="00775A3F" w:rsidR="00775A3F">
        <w:rPr>
          <w:rFonts w:ascii="Arial" w:hAnsi="Arial" w:cs="Arial"/>
          <w:lang w:val="en-GB"/>
        </w:rPr>
        <w:t xml:space="preserve">begins with users engaging with a microphone (talking into the horn). Each horn in the installation has </w:t>
      </w:r>
      <w:r w:rsidRPr="00775A3F" w:rsidR="00F86453">
        <w:rPr>
          <w:rFonts w:ascii="Arial" w:hAnsi="Arial" w:cs="Arial"/>
          <w:lang w:val="en-GB"/>
        </w:rPr>
        <w:t>a</w:t>
      </w:r>
      <w:r w:rsidRPr="00775A3F" w:rsidR="00775A3F">
        <w:rPr>
          <w:rFonts w:ascii="Arial" w:hAnsi="Arial" w:cs="Arial"/>
          <w:lang w:val="en-GB"/>
        </w:rPr>
        <w:t xml:space="preserve"> unique colo</w:t>
      </w:r>
      <w:r w:rsidR="00644B98">
        <w:rPr>
          <w:rFonts w:ascii="Arial" w:hAnsi="Arial" w:cs="Arial"/>
          <w:lang w:val="en-GB"/>
        </w:rPr>
        <w:t>u</w:t>
      </w:r>
      <w:r w:rsidRPr="00775A3F" w:rsidR="00775A3F">
        <w:rPr>
          <w:rFonts w:ascii="Arial" w:hAnsi="Arial" w:cs="Arial"/>
          <w:lang w:val="en-GB"/>
        </w:rPr>
        <w:t>r</w:t>
      </w:r>
      <w:r w:rsidR="005F4868">
        <w:rPr>
          <w:rFonts w:ascii="Arial" w:hAnsi="Arial" w:cs="Arial"/>
          <w:lang w:val="en-GB"/>
        </w:rPr>
        <w:t xml:space="preserve">. </w:t>
      </w:r>
      <w:r w:rsidRPr="00775A3F" w:rsidR="00775A3F">
        <w:rPr>
          <w:rFonts w:ascii="Arial" w:hAnsi="Arial" w:cs="Arial"/>
          <w:lang w:val="en-GB"/>
        </w:rPr>
        <w:t>Users have the ability to influence t</w:t>
      </w:r>
      <w:r w:rsidR="00F22A00">
        <w:rPr>
          <w:rFonts w:ascii="Arial" w:hAnsi="Arial" w:cs="Arial"/>
          <w:lang w:val="en-GB"/>
        </w:rPr>
        <w:t xml:space="preserve">he </w:t>
      </w:r>
      <w:r w:rsidRPr="00775A3F" w:rsidR="00775A3F">
        <w:rPr>
          <w:rFonts w:ascii="Arial" w:hAnsi="Arial" w:cs="Arial"/>
          <w:lang w:val="en-GB"/>
        </w:rPr>
        <w:t>light paths, creating a personalized light/sound experience.</w:t>
      </w:r>
    </w:p>
    <w:p w:rsidRPr="00775A3F" w:rsidR="00775A3F" w:rsidP="00775A3F" w:rsidRDefault="00087B29" w14:paraId="2AF1BC57" w14:textId="68525BF0">
      <w:pPr>
        <w:pStyle w:val="Geenafstand"/>
        <w:rPr>
          <w:rFonts w:ascii="Arial" w:hAnsi="Arial" w:cs="Arial"/>
          <w:lang w:val="en-GB"/>
        </w:rPr>
      </w:pPr>
      <w:r>
        <w:rPr>
          <w:noProof/>
        </w:rPr>
        <mc:AlternateContent>
          <mc:Choice Requires="wps">
            <w:drawing>
              <wp:anchor distT="0" distB="0" distL="114300" distR="114300" simplePos="0" relativeHeight="251658259" behindDoc="0" locked="0" layoutInCell="1" allowOverlap="1" wp14:anchorId="64F240CA" wp14:editId="1EDC06BC">
                <wp:simplePos x="0" y="0"/>
                <wp:positionH relativeFrom="margin">
                  <wp:align>right</wp:align>
                </wp:positionH>
                <wp:positionV relativeFrom="paragraph">
                  <wp:posOffset>178435</wp:posOffset>
                </wp:positionV>
                <wp:extent cx="2567940" cy="635"/>
                <wp:effectExtent l="0" t="0" r="3810" b="8255"/>
                <wp:wrapSquare wrapText="bothSides"/>
                <wp:docPr id="578468480" name="Text Box 1"/>
                <wp:cNvGraphicFramePr/>
                <a:graphic xmlns:a="http://schemas.openxmlformats.org/drawingml/2006/main">
                  <a:graphicData uri="http://schemas.microsoft.com/office/word/2010/wordprocessingShape">
                    <wps:wsp>
                      <wps:cNvSpPr txBox="1"/>
                      <wps:spPr>
                        <a:xfrm>
                          <a:off x="0" y="0"/>
                          <a:ext cx="2567940" cy="635"/>
                        </a:xfrm>
                        <a:prstGeom prst="rect">
                          <a:avLst/>
                        </a:prstGeom>
                        <a:solidFill>
                          <a:prstClr val="white"/>
                        </a:solidFill>
                        <a:ln>
                          <a:noFill/>
                        </a:ln>
                      </wps:spPr>
                      <wps:txbx>
                        <w:txbxContent>
                          <w:p w:rsidRPr="00C11F18" w:rsidR="00001213" w:rsidP="00001213" w:rsidRDefault="00001213" w14:paraId="37E7B5CE" w14:textId="2B9EB21F">
                            <w:pPr>
                              <w:pStyle w:val="Bijschrift"/>
                            </w:pPr>
                            <w:r w:rsidRPr="00C11F18">
                              <w:t xml:space="preserve">Figure </w:t>
                            </w:r>
                            <w:r w:rsidRPr="00C11F18">
                              <w:fldChar w:fldCharType="begin"/>
                            </w:r>
                            <w:r w:rsidRPr="00C11F18">
                              <w:instrText xml:space="preserve"> SEQ Figure \* ARABIC </w:instrText>
                            </w:r>
                            <w:r w:rsidRPr="00C11F18">
                              <w:fldChar w:fldCharType="separate"/>
                            </w:r>
                            <w:r w:rsidRPr="00C11F18" w:rsidR="00CA4841">
                              <w:t>4</w:t>
                            </w:r>
                            <w:r w:rsidRPr="00C11F18">
                              <w:fldChar w:fldCharType="end"/>
                            </w:r>
                            <w:r w:rsidRPr="00C11F18">
                              <w:t xml:space="preserve"> “Pipes” refined idea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85F883F">
              <v:shape id="_x0000_s1029" style="position:absolute;margin-left:151pt;margin-top:14.05pt;width:202.2pt;height:.05pt;z-index:251658259;visibility:visible;mso-wrap-style:square;mso-wrap-distance-left:9pt;mso-wrap-distance-top:0;mso-wrap-distance-right:9pt;mso-wrap-distance-bottom:0;mso-position-horizontal:right;mso-position-horizontal-relative:margin;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HWUGgIAAD8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" w14:anchorId="64F240CA">
                <v:textbox style="mso-fit-shape-to-text:t" inset="0,0,0,0">
                  <w:txbxContent>
                    <w:p w:rsidRPr="00C11F18" w:rsidR="00001213" w:rsidP="00001213" w:rsidRDefault="00001213" w14:paraId="38F2DF43" w14:textId="2B9EB21F">
                      <w:pPr>
                        <w:pStyle w:val="Bijschrift"/>
                      </w:pPr>
                      <w:r w:rsidRPr="00C11F18">
                        <w:t xml:space="preserve">Figure </w:t>
                      </w:r>
                      <w:r w:rsidRPr="00C11F18">
                        <w:fldChar w:fldCharType="begin"/>
                      </w:r>
                      <w:r w:rsidRPr="00C11F18">
                        <w:instrText xml:space="preserve"> SEQ Figure \* ARABIC </w:instrText>
                      </w:r>
                      <w:r w:rsidRPr="00C11F18">
                        <w:fldChar w:fldCharType="separate"/>
                      </w:r>
                      <w:r w:rsidRPr="00C11F18" w:rsidR="00CA4841">
                        <w:t>4</w:t>
                      </w:r>
                      <w:r w:rsidRPr="00C11F18">
                        <w:fldChar w:fldCharType="end"/>
                      </w:r>
                      <w:r w:rsidRPr="00C11F18">
                        <w:t xml:space="preserve"> “Pipes” refined idea sketch</w:t>
                      </w:r>
                    </w:p>
                  </w:txbxContent>
                </v:textbox>
                <w10:wrap type="square" anchorx="margin"/>
              </v:shape>
            </w:pict>
          </mc:Fallback>
        </mc:AlternateContent>
      </w:r>
      <w:r w:rsidRPr="00775A3F" w:rsidR="00775A3F">
        <w:rPr>
          <w:rFonts w:ascii="Arial" w:hAnsi="Arial" w:cs="Arial"/>
          <w:lang w:val="en-GB"/>
        </w:rPr>
        <w:t>As the sound reach the sensors, they will react to the user's input, guiding light paths through the pipes. There are multiple path options, with the system capable of generating random paths to add an element of unpredictability.</w:t>
      </w:r>
    </w:p>
    <w:p w:rsidRPr="00775A3F" w:rsidR="00595AB1" w:rsidP="0043455B" w:rsidRDefault="00775A3F" w14:paraId="27FDAA42" w14:textId="024E6C1F">
      <w:pPr>
        <w:pStyle w:val="Geenafstand"/>
        <w:rPr>
          <w:rFonts w:ascii="Arial" w:hAnsi="Arial" w:cs="Arial"/>
          <w:lang w:val="en-GB"/>
        </w:rPr>
      </w:pPr>
      <w:r w:rsidRPr="00775A3F">
        <w:rPr>
          <w:rFonts w:ascii="Arial" w:hAnsi="Arial" w:cs="Arial"/>
          <w:lang w:val="en-GB"/>
        </w:rPr>
        <w:t>The sound ‘travels’ to another horn (all the horns contain both speakers and microphones). This creates a visual representation of the sound, making each interaction unique and engaging.</w:t>
      </w:r>
    </w:p>
    <w:p w:rsidR="00DC4B00" w:rsidP="00D278E8" w:rsidRDefault="00087B29" w14:paraId="71E74BB1" w14:textId="3A75ACE7">
      <w:pPr>
        <w:pStyle w:val="Kop2"/>
        <w:rPr>
          <w:rStyle w:val="eop"/>
          <w:rFonts w:cs="Arial"/>
          <w:szCs w:val="28"/>
        </w:rPr>
      </w:pPr>
      <w:bookmarkStart w:name="_Toc169975609" w:id="42"/>
      <w:bookmarkStart w:name="_Toc169977052" w:id="43"/>
      <w:bookmarkStart w:name="_Toc169977893" w:id="44"/>
      <w:r w:rsidRPr="00F330C6">
        <w:rPr>
          <w:rFonts w:ascii="Arial" w:hAnsi="Arial" w:cs="Arial"/>
          <w:noProof/>
        </w:rPr>
        <w:drawing>
          <wp:anchor distT="0" distB="0" distL="114300" distR="114300" simplePos="0" relativeHeight="251658245" behindDoc="0" locked="0" layoutInCell="1" allowOverlap="1" wp14:anchorId="282B1B93" wp14:editId="6FCA6A94">
            <wp:simplePos x="0" y="0"/>
            <wp:positionH relativeFrom="margin">
              <wp:align>right</wp:align>
            </wp:positionH>
            <wp:positionV relativeFrom="margin">
              <wp:posOffset>4764891</wp:posOffset>
            </wp:positionV>
            <wp:extent cx="1935480" cy="1713865"/>
            <wp:effectExtent l="0" t="0" r="7620" b="635"/>
            <wp:wrapSquare wrapText="bothSides"/>
            <wp:docPr id="906831638" name="Picture 1" descr="A person standing in fron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31638" name="Picture 1" descr="A person standing in front of a white boar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35480" cy="1713865"/>
                    </a:xfrm>
                    <a:prstGeom prst="rect">
                      <a:avLst/>
                    </a:prstGeom>
                  </pic:spPr>
                </pic:pic>
              </a:graphicData>
            </a:graphic>
          </wp:anchor>
        </w:drawing>
      </w:r>
      <w:r w:rsidRPr="00D16298" w:rsidR="00DC4B00">
        <w:rPr>
          <w:rStyle w:val="normaltextrun"/>
          <w:rFonts w:cs="Arial"/>
          <w:szCs w:val="28"/>
        </w:rPr>
        <w:t>3.3 Testing &amp; Final Idea</w:t>
      </w:r>
      <w:bookmarkEnd w:id="42"/>
      <w:bookmarkEnd w:id="43"/>
      <w:bookmarkEnd w:id="44"/>
      <w:r w:rsidRPr="00D16298" w:rsidR="00DC4B00">
        <w:rPr>
          <w:rStyle w:val="eop"/>
          <w:rFonts w:cs="Arial"/>
          <w:szCs w:val="28"/>
        </w:rPr>
        <w:t> </w:t>
      </w:r>
    </w:p>
    <w:p w:rsidRPr="00F358D6" w:rsidR="00F604E9" w:rsidP="00087B29" w:rsidRDefault="009F6D71" w14:paraId="47CA3CFF" w14:textId="09EB6482">
      <w:pPr>
        <w:pStyle w:val="Geenafstand"/>
        <w:rPr>
          <w:rFonts w:ascii="Arial" w:hAnsi="Arial" w:cs="Arial"/>
          <w:lang w:val="en-GB"/>
        </w:rPr>
      </w:pPr>
      <w:r w:rsidRPr="00087B29">
        <w:rPr>
          <w:rFonts w:ascii="Arial" w:hAnsi="Arial" w:cs="Arial"/>
          <w:noProof/>
          <w:lang w:val="en-GB"/>
        </w:rPr>
        <w:drawing>
          <wp:anchor distT="0" distB="0" distL="114300" distR="114300" simplePos="0" relativeHeight="251658246" behindDoc="0" locked="0" layoutInCell="1" allowOverlap="1" wp14:anchorId="73C9B275" wp14:editId="400BE288">
            <wp:simplePos x="0" y="0"/>
            <wp:positionH relativeFrom="margin">
              <wp:align>right</wp:align>
            </wp:positionH>
            <wp:positionV relativeFrom="margin">
              <wp:posOffset>6729095</wp:posOffset>
            </wp:positionV>
            <wp:extent cx="1954530" cy="1903730"/>
            <wp:effectExtent l="0" t="0" r="7620" b="1270"/>
            <wp:wrapSquare wrapText="bothSides"/>
            <wp:docPr id="2074941390" name="Picture 1" descr="A person standing in front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41390" name="Picture 1" descr="A person standing in front of a window&#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54530" cy="1903730"/>
                    </a:xfrm>
                    <a:prstGeom prst="rect">
                      <a:avLst/>
                    </a:prstGeom>
                  </pic:spPr>
                </pic:pic>
              </a:graphicData>
            </a:graphic>
            <wp14:sizeRelH relativeFrom="margin">
              <wp14:pctWidth>0</wp14:pctWidth>
            </wp14:sizeRelH>
            <wp14:sizeRelV relativeFrom="margin">
              <wp14:pctHeight>0</wp14:pctHeight>
            </wp14:sizeRelV>
          </wp:anchor>
        </w:drawing>
      </w:r>
      <w:r w:rsidRPr="00087B29" w:rsidR="00F604E9">
        <w:rPr>
          <w:rFonts w:ascii="Arial" w:hAnsi="Arial" w:cs="Arial"/>
          <w:lang w:val="en-GB"/>
        </w:rPr>
        <w:t xml:space="preserve">Because the team couldn't decide between the concepts, they </w:t>
      </w:r>
      <w:r w:rsidR="00F358D6">
        <w:rPr>
          <w:rFonts w:ascii="Arial" w:hAnsi="Arial" w:cs="Arial"/>
          <w:lang w:val="en-GB"/>
        </w:rPr>
        <w:t>chose</w:t>
      </w:r>
      <w:r w:rsidRPr="00F358D6" w:rsidR="00F604E9">
        <w:rPr>
          <w:rFonts w:ascii="Arial" w:hAnsi="Arial" w:cs="Arial"/>
          <w:lang w:val="en-GB"/>
        </w:rPr>
        <w:t xml:space="preserve"> to test both prototypes. During testing, they still found it difficult to choose which concept to eliminate, as both performed well. The Grid primarily underwent testing for its visual appeal. Prototypes of the slab and house were created to </w:t>
      </w:r>
      <w:r w:rsidR="00F358D6">
        <w:rPr>
          <w:rFonts w:ascii="Arial" w:hAnsi="Arial" w:cs="Arial"/>
          <w:lang w:val="en-GB"/>
        </w:rPr>
        <w:t>see</w:t>
      </w:r>
      <w:r w:rsidRPr="00F358D6" w:rsidR="00F604E9">
        <w:rPr>
          <w:rFonts w:ascii="Arial" w:hAnsi="Arial" w:cs="Arial"/>
          <w:lang w:val="en-GB"/>
        </w:rPr>
        <w:t xml:space="preserve"> how well the concept conveyed its story, which was generally successful but required some additional explanation.</w:t>
      </w:r>
    </w:p>
    <w:p w:rsidRPr="00F358D6" w:rsidR="00F604E9" w:rsidP="00F604E9" w:rsidRDefault="00592C4B" w14:paraId="3492F0DB" w14:textId="4901AF42">
      <w:pPr>
        <w:pStyle w:val="Normaalweb"/>
        <w:rPr>
          <w:rFonts w:ascii="Arial" w:hAnsi="Arial" w:cs="Arial"/>
          <w:sz w:val="22"/>
          <w:szCs w:val="22"/>
        </w:rPr>
      </w:pPr>
      <w:r w:rsidRPr="00087B29">
        <w:rPr>
          <w:rFonts w:ascii="Arial" w:hAnsi="Arial" w:cs="Arial"/>
          <w:noProof/>
        </w:rPr>
        <mc:AlternateContent>
          <mc:Choice Requires="wps">
            <w:drawing>
              <wp:anchor distT="0" distB="0" distL="114300" distR="114300" simplePos="0" relativeHeight="251658261" behindDoc="0" locked="0" layoutInCell="1" allowOverlap="1" wp14:anchorId="46877963" wp14:editId="781714FE">
                <wp:simplePos x="0" y="0"/>
                <wp:positionH relativeFrom="column">
                  <wp:posOffset>3819498</wp:posOffset>
                </wp:positionH>
                <wp:positionV relativeFrom="paragraph">
                  <wp:posOffset>119015</wp:posOffset>
                </wp:positionV>
                <wp:extent cx="1994535" cy="635"/>
                <wp:effectExtent l="0" t="0" r="5715" b="8255"/>
                <wp:wrapSquare wrapText="bothSides"/>
                <wp:docPr id="234539511" name="Text Box 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rsidRPr="00C11F18" w:rsidR="00001213" w:rsidP="00001213" w:rsidRDefault="00001213" w14:paraId="30757930" w14:textId="34DFB018">
                            <w:pPr>
                              <w:pStyle w:val="Bijschrift"/>
                              <w:rPr>
                                <w:rFonts w:cs="Arial"/>
                                <w:sz w:val="32"/>
                                <w:szCs w:val="32"/>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5</w:t>
                            </w:r>
                            <w:r w:rsidRPr="00C11F18">
                              <w:fldChar w:fldCharType="end"/>
                            </w:r>
                            <w:r w:rsidRPr="00C11F18">
                              <w:t xml:space="preserve"> First prototype testing “Pipes”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0466916A">
              <v:shape id="_x0000_s1030" style="position:absolute;margin-left:300.75pt;margin-top:9.35pt;width:157.05pt;height:.05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" w14:anchorId="46877963">
                <v:textbox style="mso-fit-shape-to-text:t" inset="0,0,0,0">
                  <w:txbxContent>
                    <w:p w:rsidRPr="00C11F18" w:rsidR="00001213" w:rsidP="00001213" w:rsidRDefault="00001213" w14:paraId="41A8B917" w14:textId="34DFB018">
                      <w:pPr>
                        <w:pStyle w:val="Bijschrift"/>
                        <w:rPr>
                          <w:rFonts w:cs="Arial"/>
                          <w:sz w:val="32"/>
                          <w:szCs w:val="32"/>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5</w:t>
                      </w:r>
                      <w:r w:rsidRPr="00C11F18">
                        <w:fldChar w:fldCharType="end"/>
                      </w:r>
                      <w:r w:rsidRPr="00C11F18">
                        <w:t xml:space="preserve"> First prototype testing “Pipes”</w:t>
                      </w:r>
                    </w:p>
                  </w:txbxContent>
                </v:textbox>
                <w10:wrap type="square"/>
              </v:shape>
            </w:pict>
          </mc:Fallback>
        </mc:AlternateContent>
      </w:r>
      <w:r w:rsidRPr="00F358D6" w:rsidR="00F604E9">
        <w:rPr>
          <w:rFonts w:ascii="Arial" w:hAnsi="Arial" w:cs="Arial"/>
          <w:sz w:val="22"/>
          <w:szCs w:val="22"/>
        </w:rPr>
        <w:t>The Pipes concept was primarily tested to assess the feasibility of transmitting light with sound to another horn, which largely succeeded, although there were issues with certain microphones reacting to ambient noise or not functioning at all. Fortunately, the light transmission aspect functioned properly.</w:t>
      </w:r>
    </w:p>
    <w:p w:rsidRPr="0082470E" w:rsidR="00C50FB4" w:rsidP="0082470E" w:rsidRDefault="00001213" w14:paraId="22040C03" w14:textId="0CF0F53C">
      <w:pPr>
        <w:pStyle w:val="Normaalweb"/>
        <w:rPr>
          <w:rFonts w:ascii="Arial" w:hAnsi="Arial" w:cs="Arial" w:eastAsiaTheme="majorEastAsia"/>
          <w:sz w:val="22"/>
          <w:szCs w:val="22"/>
        </w:rPr>
      </w:pPr>
      <w:r>
        <w:rPr>
          <w:noProof/>
        </w:rPr>
        <mc:AlternateContent>
          <mc:Choice Requires="wps">
            <w:drawing>
              <wp:anchor distT="0" distB="0" distL="114300" distR="114300" simplePos="0" relativeHeight="251658262" behindDoc="0" locked="0" layoutInCell="1" allowOverlap="1" wp14:anchorId="4775EA2B" wp14:editId="2C8AE1B4">
                <wp:simplePos x="0" y="0"/>
                <wp:positionH relativeFrom="margin">
                  <wp:align>right</wp:align>
                </wp:positionH>
                <wp:positionV relativeFrom="paragraph">
                  <wp:posOffset>849995</wp:posOffset>
                </wp:positionV>
                <wp:extent cx="1964055" cy="635"/>
                <wp:effectExtent l="0" t="0" r="0" b="0"/>
                <wp:wrapSquare wrapText="bothSides"/>
                <wp:docPr id="2038078517" name="Text Box 1"/>
                <wp:cNvGraphicFramePr/>
                <a:graphic xmlns:a="http://schemas.openxmlformats.org/drawingml/2006/main">
                  <a:graphicData uri="http://schemas.microsoft.com/office/word/2010/wordprocessingShape">
                    <wps:wsp>
                      <wps:cNvSpPr txBox="1"/>
                      <wps:spPr>
                        <a:xfrm>
                          <a:off x="0" y="0"/>
                          <a:ext cx="1964055" cy="635"/>
                        </a:xfrm>
                        <a:prstGeom prst="rect">
                          <a:avLst/>
                        </a:prstGeom>
                        <a:solidFill>
                          <a:prstClr val="white"/>
                        </a:solidFill>
                        <a:ln>
                          <a:noFill/>
                        </a:ln>
                      </wps:spPr>
                      <wps:txbx>
                        <w:txbxContent>
                          <w:p w:rsidRPr="00C11F18" w:rsidR="00BF7868" w:rsidRDefault="005B552D" w14:paraId="0AF895F4" w14:textId="2FA27BE5">
                            <w:pPr>
                              <w:pStyle w:val="Bijschrift"/>
                              <w:rPr>
                                <w:rFonts w:ascii="Times New Roman" w:hAnsi="Times New Roman" w:eastAsia="Times New Roman" w:cs="Times New Roman"/>
                                <w:kern w:val="0"/>
                                <w:sz w:val="24"/>
                                <w:szCs w:val="24"/>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6</w:t>
                            </w:r>
                            <w:r w:rsidRPr="00C11F18">
                              <w:fldChar w:fldCharType="end"/>
                            </w:r>
                            <w:r w:rsidRPr="00C11F18">
                              <w:t xml:space="preserve"> First prototype testing "The Grid"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12FFC91F">
              <v:shape id="_x0000_s1031" style="position:absolute;margin-left:103.45pt;margin-top:66.95pt;width:154.65pt;height:.05pt;z-index:25165826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" w14:anchorId="4775EA2B">
                <v:textbox style="mso-fit-shape-to-text:t" inset="0,0,0,0">
                  <w:txbxContent>
                    <w:p w:rsidRPr="00C11F18" w:rsidR="00BF7868" w:rsidRDefault="005B552D" w14:paraId="11841739" w14:textId="2FA27BE5">
                      <w:pPr>
                        <w:pStyle w:val="Bijschrift"/>
                        <w:rPr>
                          <w:rFonts w:ascii="Times New Roman" w:hAnsi="Times New Roman" w:eastAsia="Times New Roman" w:cs="Times New Roman"/>
                          <w:kern w:val="0"/>
                          <w:sz w:val="24"/>
                          <w:szCs w:val="24"/>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6</w:t>
                      </w:r>
                      <w:r w:rsidRPr="00C11F18">
                        <w:fldChar w:fldCharType="end"/>
                      </w:r>
                      <w:r w:rsidRPr="00C11F18">
                        <w:t xml:space="preserve"> First prototype testing "The Grid"</w:t>
                      </w:r>
                    </w:p>
                  </w:txbxContent>
                </v:textbox>
                <w10:wrap type="square" anchorx="margin"/>
              </v:shape>
            </w:pict>
          </mc:Fallback>
        </mc:AlternateContent>
      </w:r>
      <w:r w:rsidRPr="00F358D6" w:rsidR="00F604E9">
        <w:rPr>
          <w:rFonts w:ascii="Arial" w:hAnsi="Arial" w:cs="Arial"/>
          <w:sz w:val="22"/>
          <w:szCs w:val="22"/>
        </w:rPr>
        <w:t xml:space="preserve">This demonstrated potential in both concepts, each offering room for improvement. Consequently, the team </w:t>
      </w:r>
      <w:r w:rsidR="00785894">
        <w:rPr>
          <w:rFonts w:ascii="Arial" w:hAnsi="Arial" w:cs="Arial"/>
          <w:sz w:val="22"/>
          <w:szCs w:val="22"/>
        </w:rPr>
        <w:t>transferred</w:t>
      </w:r>
      <w:r w:rsidRPr="00F358D6" w:rsidR="00F604E9">
        <w:rPr>
          <w:rFonts w:ascii="Arial" w:hAnsi="Arial" w:cs="Arial"/>
          <w:sz w:val="22"/>
          <w:szCs w:val="22"/>
        </w:rPr>
        <w:t xml:space="preserve"> the final decision to other student teams and representatives of </w:t>
      </w:r>
      <w:r w:rsidR="00094DC0">
        <w:rPr>
          <w:rFonts w:ascii="Arial" w:hAnsi="Arial" w:cs="Arial"/>
          <w:sz w:val="22"/>
          <w:szCs w:val="22"/>
        </w:rPr>
        <w:t>GLOW</w:t>
      </w:r>
      <w:r w:rsidRPr="00F358D6" w:rsidR="00F604E9">
        <w:rPr>
          <w:rFonts w:ascii="Arial" w:hAnsi="Arial" w:cs="Arial"/>
          <w:sz w:val="22"/>
          <w:szCs w:val="22"/>
        </w:rPr>
        <w:t xml:space="preserve">. During a </w:t>
      </w:r>
      <w:r w:rsidR="00094DC0">
        <w:rPr>
          <w:rFonts w:ascii="Arial" w:hAnsi="Arial" w:cs="Arial"/>
          <w:sz w:val="22"/>
          <w:szCs w:val="22"/>
        </w:rPr>
        <w:t>GLOW</w:t>
      </w:r>
      <w:r w:rsidRPr="00F358D6" w:rsidR="00F604E9">
        <w:rPr>
          <w:rFonts w:ascii="Arial" w:hAnsi="Arial" w:cs="Arial"/>
          <w:sz w:val="22"/>
          <w:szCs w:val="22"/>
        </w:rPr>
        <w:t xml:space="preserve"> academy night, where student teams presented their ideas, the audience was invited to vote for their preferred concept. The Pipes concept received nearly unanimous support from the audience.</w:t>
      </w:r>
      <w:r w:rsidRPr="005F340E" w:rsidR="005F340E">
        <w:rPr>
          <w:rFonts w:ascii="Arial" w:hAnsi="Arial" w:cs="Arial"/>
        </w:rPr>
        <w:t xml:space="preserve"> </w:t>
      </w:r>
    </w:p>
    <w:p w:rsidRPr="00816CF2" w:rsidR="00B960EB" w:rsidP="00816CF2" w:rsidRDefault="00DC4B00" w14:paraId="0D3A8CAA" w14:textId="33666562">
      <w:pPr>
        <w:pStyle w:val="Kop2"/>
        <w:rPr>
          <w:rStyle w:val="normaltextrun"/>
          <w:rFonts w:cs="Arial"/>
          <w:szCs w:val="28"/>
        </w:rPr>
      </w:pPr>
      <w:bookmarkStart w:name="_Toc169975610" w:id="45"/>
      <w:bookmarkStart w:name="_Toc169977053" w:id="46"/>
      <w:bookmarkStart w:name="_Toc169977894" w:id="47"/>
      <w:r w:rsidRPr="00D16298">
        <w:rPr>
          <w:rStyle w:val="normaltextrun"/>
          <w:rFonts w:cs="Arial"/>
          <w:szCs w:val="28"/>
        </w:rPr>
        <w:t>3.4 Pipes: 6 concepts</w:t>
      </w:r>
      <w:bookmarkEnd w:id="45"/>
      <w:bookmarkEnd w:id="46"/>
      <w:bookmarkEnd w:id="47"/>
      <w:r w:rsidRPr="00D16298">
        <w:rPr>
          <w:rStyle w:val="normaltextrun"/>
          <w:rFonts w:cs="Arial"/>
          <w:szCs w:val="28"/>
        </w:rPr>
        <w:t xml:space="preserve"> </w:t>
      </w:r>
    </w:p>
    <w:p w:rsidRPr="00982C82" w:rsidR="00B960EB" w:rsidP="00C22C8E" w:rsidRDefault="00B470E4" w14:paraId="35297B1F" w14:textId="0D825041">
      <w:pPr>
        <w:pStyle w:val="paragraph"/>
        <w:spacing w:before="0" w:beforeAutospacing="0" w:after="0" w:afterAutospacing="0"/>
        <w:textAlignment w:val="baseline"/>
        <w:rPr>
          <w:rStyle w:val="normaltextrun"/>
          <w:rFonts w:ascii="Arial" w:hAnsi="Arial" w:cs="Arial" w:eastAsiaTheme="majorEastAsia"/>
          <w:sz w:val="22"/>
          <w:szCs w:val="22"/>
        </w:rPr>
      </w:pPr>
      <w:r>
        <w:rPr>
          <w:rStyle w:val="normaltextrun"/>
          <w:rFonts w:ascii="Arial" w:hAnsi="Arial" w:cs="Arial" w:eastAsiaTheme="majorEastAsia"/>
          <w:sz w:val="22"/>
          <w:szCs w:val="22"/>
        </w:rPr>
        <w:t xml:space="preserve">To further develop the concept, 6 different versions of the pipes concept were created. </w:t>
      </w:r>
      <w:r w:rsidR="003C6F28">
        <w:rPr>
          <w:rStyle w:val="normaltextrun"/>
          <w:rFonts w:ascii="Arial" w:hAnsi="Arial" w:cs="Arial" w:eastAsiaTheme="majorEastAsia"/>
          <w:sz w:val="22"/>
          <w:szCs w:val="22"/>
        </w:rPr>
        <w:t xml:space="preserve">This to </w:t>
      </w:r>
      <w:r w:rsidR="00DC5A42">
        <w:rPr>
          <w:rStyle w:val="normaltextrun"/>
          <w:rFonts w:ascii="Arial" w:hAnsi="Arial" w:cs="Arial" w:eastAsiaTheme="majorEastAsia"/>
          <w:sz w:val="22"/>
          <w:szCs w:val="22"/>
        </w:rPr>
        <w:t xml:space="preserve">get a better understanding of all the different </w:t>
      </w:r>
      <w:r w:rsidR="00804B83">
        <w:rPr>
          <w:rStyle w:val="normaltextrun"/>
          <w:rFonts w:ascii="Arial" w:hAnsi="Arial" w:cs="Arial" w:eastAsiaTheme="majorEastAsia"/>
          <w:sz w:val="22"/>
          <w:szCs w:val="22"/>
        </w:rPr>
        <w:t>options within the concept</w:t>
      </w:r>
    </w:p>
    <w:p w:rsidR="00804B83" w:rsidP="00C22C8E" w:rsidRDefault="00804B83" w14:paraId="1DF92A75" w14:textId="52BBB980">
      <w:pPr>
        <w:pStyle w:val="paragraph"/>
        <w:spacing w:before="0" w:beforeAutospacing="0" w:after="0" w:afterAutospacing="0"/>
        <w:textAlignment w:val="baseline"/>
        <w:rPr>
          <w:rStyle w:val="normaltextrun"/>
          <w:rFonts w:ascii="Arial" w:hAnsi="Arial" w:cs="Arial" w:eastAsiaTheme="majorEastAsia"/>
          <w:sz w:val="22"/>
          <w:szCs w:val="22"/>
        </w:rPr>
      </w:pPr>
    </w:p>
    <w:p w:rsidRPr="000601BC" w:rsidR="00804B83" w:rsidP="00C22C8E" w:rsidRDefault="003657D2" w14:paraId="460F46C9" w14:textId="5C510F99">
      <w:pPr>
        <w:pStyle w:val="paragraph"/>
        <w:spacing w:before="0" w:beforeAutospacing="0" w:after="0" w:afterAutospacing="0"/>
        <w:textAlignment w:val="baseline"/>
        <w:rPr>
          <w:rStyle w:val="normaltextrun"/>
          <w:rFonts w:ascii="Arial" w:hAnsi="Arial" w:cs="Arial" w:eastAsiaTheme="majorEastAsia"/>
          <w:b/>
          <w:sz w:val="22"/>
          <w:szCs w:val="22"/>
        </w:rPr>
      </w:pPr>
      <w:r w:rsidRPr="000601BC">
        <w:rPr>
          <w:rStyle w:val="normaltextrun"/>
          <w:rFonts w:ascii="Arial" w:hAnsi="Arial" w:cs="Arial" w:eastAsiaTheme="majorEastAsia"/>
          <w:b/>
          <w:sz w:val="22"/>
          <w:szCs w:val="22"/>
        </w:rPr>
        <w:t>Concept 1: Network</w:t>
      </w:r>
    </w:p>
    <w:p w:rsidRPr="00982C82" w:rsidR="003657D2" w:rsidP="6AF6D6F9" w:rsidRDefault="00087B29" w14:paraId="0A3B3E47" w14:textId="7A3D4C2B">
      <w:pPr>
        <w:pStyle w:val="paragraph"/>
        <w:spacing w:before="0" w:beforeAutospacing="off" w:after="0" w:afterAutospacing="off"/>
        <w:textAlignment w:val="baseline"/>
        <w:rPr>
          <w:rStyle w:val="normaltextrun"/>
          <w:rFonts w:ascii="Arial" w:hAnsi="Arial" w:eastAsia="游ゴシック Light" w:cs="Arial" w:eastAsiaTheme="majorEastAsia"/>
          <w:sz w:val="22"/>
          <w:szCs w:val="22"/>
          <w:lang w:val="en-GB"/>
        </w:rPr>
      </w:pPr>
      <w:r w:rsidRPr="0017323F">
        <w:rPr>
          <w:rStyle w:val="normaltextrun"/>
          <w:rFonts w:ascii="Arial" w:hAnsi="Arial" w:cs="Arial" w:eastAsiaTheme="majorEastAsia"/>
          <w:noProof/>
          <w:sz w:val="22"/>
          <w:szCs w:val="22"/>
        </w:rPr>
        <w:drawing>
          <wp:anchor distT="0" distB="0" distL="114300" distR="114300" simplePos="0" relativeHeight="251658289" behindDoc="0" locked="0" layoutInCell="1" allowOverlap="1" wp14:anchorId="4D33DADC" wp14:editId="2EE9B40E">
            <wp:simplePos x="0" y="0"/>
            <wp:positionH relativeFrom="margin">
              <wp:align>right</wp:align>
            </wp:positionH>
            <wp:positionV relativeFrom="margin">
              <wp:posOffset>963822</wp:posOffset>
            </wp:positionV>
            <wp:extent cx="3429000" cy="1568450"/>
            <wp:effectExtent l="0" t="0" r="0" b="0"/>
            <wp:wrapSquare wrapText="bothSides"/>
            <wp:docPr id="1921630767" name="Picture 1" descr="A colorful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30767" name="Picture 1" descr="A colorful lines and dot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29000" cy="1568450"/>
                    </a:xfrm>
                    <a:prstGeom prst="rect">
                      <a:avLst/>
                    </a:prstGeom>
                  </pic:spPr>
                </pic:pic>
              </a:graphicData>
            </a:graphic>
          </wp:anchor>
        </w:drawing>
      </w:r>
      <w:r w:rsidR="00C56CEE">
        <w:rPr>
          <w:noProof/>
        </w:rPr>
        <mc:AlternateContent>
          <mc:Choice Requires="wps">
            <w:drawing>
              <wp:anchor distT="0" distB="0" distL="114300" distR="114300" simplePos="0" relativeHeight="251658268" behindDoc="0" locked="0" layoutInCell="1" allowOverlap="1" wp14:anchorId="0B457B79" wp14:editId="443EE034">
                <wp:simplePos x="0" y="0"/>
                <wp:positionH relativeFrom="margin">
                  <wp:align>right</wp:align>
                </wp:positionH>
                <wp:positionV relativeFrom="paragraph">
                  <wp:posOffset>1575097</wp:posOffset>
                </wp:positionV>
                <wp:extent cx="3429000" cy="635"/>
                <wp:effectExtent l="0" t="0" r="0" b="8255"/>
                <wp:wrapSquare wrapText="bothSides"/>
                <wp:docPr id="890806962" name="Text Box 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Pr="00C11F18" w:rsidR="00A51960" w:rsidP="00A51960" w:rsidRDefault="00A51960" w14:paraId="596A90DC" w14:textId="3A4BCDFA">
                            <w:pPr>
                              <w:pStyle w:val="Bijschrift"/>
                              <w:rPr>
                                <w:rFonts w:cs="Arial" w:eastAsiaTheme="majorEastAsia"/>
                                <w:kern w:val="0"/>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7</w:t>
                            </w:r>
                            <w:r w:rsidRPr="00C11F18">
                              <w:fldChar w:fldCharType="end"/>
                            </w:r>
                            <w:r w:rsidRPr="00C11F18">
                              <w:t xml:space="preserve"> "Pipes" standalone installation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0A8B27F">
              <v:shape id="_x0000_s1032" style="position:absolute;margin-left:218.8pt;margin-top:124pt;width:270pt;height:.05pt;z-index:251658268;visibility:visible;mso-wrap-style:square;mso-wrap-distance-left:9pt;mso-wrap-distance-top:0;mso-wrap-distance-right:9pt;mso-wrap-distance-bottom:0;mso-position-horizontal:right;mso-position-horizontal-relative:margin;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" w14:anchorId="0B457B79">
                <v:textbox style="mso-fit-shape-to-text:t" inset="0,0,0,0">
                  <w:txbxContent>
                    <w:p w:rsidRPr="00C11F18" w:rsidR="00A51960" w:rsidP="00A51960" w:rsidRDefault="00A51960" w14:paraId="0A827DA3" w14:textId="3A4BCDFA">
                      <w:pPr>
                        <w:pStyle w:val="Bijschrift"/>
                        <w:rPr>
                          <w:rFonts w:cs="Arial" w:eastAsiaTheme="majorEastAsia"/>
                          <w:kern w:val="0"/>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7</w:t>
                      </w:r>
                      <w:r w:rsidRPr="00C11F18">
                        <w:fldChar w:fldCharType="end"/>
                      </w:r>
                      <w:r w:rsidRPr="00C11F18">
                        <w:t xml:space="preserve"> "Pipes" standalone installation sketch</w:t>
                      </w:r>
                    </w:p>
                  </w:txbxContent>
                </v:textbox>
                <w10:wrap type="square" anchorx="margin"/>
              </v:shape>
            </w:pict>
          </mc:Fallback>
        </mc:AlternateContent>
      </w:r>
      <w:r w:rsidRPr="6AF6D6F9" w:rsidR="0347B6D7">
        <w:rPr>
          <w:rStyle w:val="normaltextrun"/>
          <w:rFonts w:ascii="Arial" w:hAnsi="Arial" w:eastAsia="游ゴシック Light" w:cs="Arial" w:eastAsiaTheme="majorEastAsia"/>
          <w:sz w:val="22"/>
          <w:szCs w:val="22"/>
          <w:lang w:val="en-GB"/>
        </w:rPr>
        <w:t xml:space="preserve">This</w:t>
      </w:r>
      <w:r w:rsidRPr="6AF6D6F9" w:rsidR="0347B6D7">
        <w:rPr>
          <w:rStyle w:val="normaltextrun"/>
          <w:rFonts w:ascii="Arial" w:hAnsi="Arial" w:eastAsia="游ゴシック Light" w:cs="Arial" w:eastAsiaTheme="majorEastAsia"/>
          <w:sz w:val="22"/>
          <w:szCs w:val="22"/>
          <w:lang w:val="en-GB"/>
        </w:rPr>
        <w:t xml:space="preserve"> concept </w:t>
      </w:r>
      <w:r w:rsidRPr="6AF6D6F9" w:rsidR="6F50FC37">
        <w:rPr>
          <w:rStyle w:val="normaltextrun"/>
          <w:rFonts w:ascii="Arial" w:hAnsi="Arial" w:eastAsia="游ゴシック Light" w:cs="Arial" w:eastAsiaTheme="majorEastAsia"/>
          <w:sz w:val="22"/>
          <w:szCs w:val="22"/>
          <w:lang w:val="en-GB"/>
        </w:rPr>
        <w:t>features</w:t>
      </w:r>
      <w:r w:rsidRPr="6AF6D6F9" w:rsidR="0347B6D7">
        <w:rPr>
          <w:rStyle w:val="normaltextrun"/>
          <w:rFonts w:ascii="Arial" w:hAnsi="Arial" w:eastAsia="游ゴシック Light" w:cs="Arial" w:eastAsiaTheme="majorEastAsia"/>
          <w:sz w:val="22"/>
          <w:szCs w:val="22"/>
          <w:lang w:val="en-GB"/>
        </w:rPr>
        <w:t xml:space="preserve"> multiple </w:t>
      </w:r>
      <w:r w:rsidRPr="6AF6D6F9" w:rsidR="0347B6D7">
        <w:rPr>
          <w:rStyle w:val="normaltextrun"/>
          <w:rFonts w:ascii="Arial" w:hAnsi="Arial" w:eastAsia="游ゴシック Light" w:cs="Arial" w:eastAsiaTheme="majorEastAsia"/>
          <w:sz w:val="22"/>
          <w:szCs w:val="22"/>
          <w:lang w:val="en-GB"/>
        </w:rPr>
        <w:t xml:space="preserve">horns</w:t>
      </w:r>
      <w:r w:rsidRPr="6AF6D6F9" w:rsidR="0347B6D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arranged</w:t>
      </w:r>
      <w:r w:rsidRPr="6AF6D6F9" w:rsidR="6F50FC37">
        <w:rPr>
          <w:rStyle w:val="normaltextrun"/>
          <w:rFonts w:ascii="Arial" w:hAnsi="Arial" w:eastAsia="游ゴシック Light" w:cs="Arial" w:eastAsiaTheme="majorEastAsia"/>
          <w:sz w:val="22"/>
          <w:szCs w:val="22"/>
          <w:lang w:val="en-GB"/>
        </w:rPr>
        <w:t xml:space="preserve"> in a </w:t>
      </w:r>
      <w:r w:rsidRPr="6AF6D6F9" w:rsidR="6F50FC37">
        <w:rPr>
          <w:rStyle w:val="normaltextrun"/>
          <w:rFonts w:ascii="Arial" w:hAnsi="Arial" w:eastAsia="游ゴシック Light" w:cs="Arial" w:eastAsiaTheme="majorEastAsia"/>
          <w:sz w:val="22"/>
          <w:szCs w:val="22"/>
          <w:lang w:val="en-GB"/>
        </w:rPr>
        <w:t>rectangular</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formation</w:t>
      </w:r>
      <w:r w:rsidRPr="6AF6D6F9" w:rsidR="399FFF25">
        <w:rPr>
          <w:rStyle w:val="normaltextrun"/>
          <w:rFonts w:ascii="Arial" w:hAnsi="Arial" w:eastAsia="游ゴシック Light" w:cs="Arial" w:eastAsiaTheme="majorEastAsia"/>
          <w:sz w:val="22"/>
          <w:szCs w:val="22"/>
          <w:lang w:val="en-GB"/>
        </w:rPr>
        <w:t xml:space="preserve"> on a </w:t>
      </w:r>
      <w:r w:rsidRPr="6AF6D6F9" w:rsidR="399FFF25">
        <w:rPr>
          <w:rStyle w:val="normaltextrun"/>
          <w:rFonts w:ascii="Arial" w:hAnsi="Arial" w:eastAsia="游ゴシック Light" w:cs="Arial" w:eastAsiaTheme="majorEastAsia"/>
          <w:sz w:val="22"/>
          <w:szCs w:val="22"/>
          <w:lang w:val="en-GB"/>
        </w:rPr>
        <w:t xml:space="preserve">plaza</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Each</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horn</w:t>
      </w:r>
      <w:r w:rsidRPr="6AF6D6F9" w:rsidR="6F50FC37">
        <w:rPr>
          <w:rStyle w:val="normaltextrun"/>
          <w:rFonts w:ascii="Arial" w:hAnsi="Arial" w:eastAsia="游ゴシック Light" w:cs="Arial" w:eastAsiaTheme="majorEastAsia"/>
          <w:sz w:val="22"/>
          <w:szCs w:val="22"/>
          <w:lang w:val="en-GB"/>
        </w:rPr>
        <w:t xml:space="preserve"> is </w:t>
      </w:r>
      <w:r w:rsidRPr="6AF6D6F9" w:rsidR="6F50FC37">
        <w:rPr>
          <w:rStyle w:val="normaltextrun"/>
          <w:rFonts w:ascii="Arial" w:hAnsi="Arial" w:eastAsia="游ゴシック Light" w:cs="Arial" w:eastAsiaTheme="majorEastAsia"/>
          <w:sz w:val="22"/>
          <w:szCs w:val="22"/>
          <w:lang w:val="en-GB"/>
        </w:rPr>
        <w:t>connected</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to</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others</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through</w:t>
      </w:r>
      <w:r w:rsidRPr="6AF6D6F9" w:rsidR="6F50FC37">
        <w:rPr>
          <w:rStyle w:val="normaltextrun"/>
          <w:rFonts w:ascii="Arial" w:hAnsi="Arial" w:eastAsia="游ゴシック Light" w:cs="Arial" w:eastAsiaTheme="majorEastAsia"/>
          <w:sz w:val="22"/>
          <w:szCs w:val="22"/>
          <w:lang w:val="en-GB"/>
        </w:rPr>
        <w:t xml:space="preserve"> a </w:t>
      </w:r>
      <w:r w:rsidRPr="6AF6D6F9" w:rsidR="6F50FC37">
        <w:rPr>
          <w:rStyle w:val="normaltextrun"/>
          <w:rFonts w:ascii="Arial" w:hAnsi="Arial" w:eastAsia="游ゴシック Light" w:cs="Arial" w:eastAsiaTheme="majorEastAsia"/>
          <w:sz w:val="22"/>
          <w:szCs w:val="22"/>
          <w:lang w:val="en-GB"/>
        </w:rPr>
        <w:t>network</w:t>
      </w:r>
      <w:r w:rsidRPr="6AF6D6F9" w:rsidR="6F50FC37">
        <w:rPr>
          <w:rStyle w:val="normaltextrun"/>
          <w:rFonts w:ascii="Arial" w:hAnsi="Arial" w:eastAsia="游ゴシック Light" w:cs="Arial" w:eastAsiaTheme="majorEastAsia"/>
          <w:sz w:val="22"/>
          <w:szCs w:val="22"/>
          <w:lang w:val="en-GB"/>
        </w:rPr>
        <w:t xml:space="preserve"> of </w:t>
      </w:r>
      <w:r w:rsidRPr="6AF6D6F9" w:rsidR="6F50FC37">
        <w:rPr>
          <w:rStyle w:val="normaltextrun"/>
          <w:rFonts w:ascii="Arial" w:hAnsi="Arial" w:eastAsia="游ゴシック Light" w:cs="Arial" w:eastAsiaTheme="majorEastAsia"/>
          <w:sz w:val="22"/>
          <w:szCs w:val="22"/>
          <w:lang w:val="en-GB"/>
        </w:rPr>
        <w:t>horizontal</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and</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vertical</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pipes</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all</w:t>
      </w:r>
      <w:r w:rsidRPr="6AF6D6F9" w:rsidR="6F50FC37">
        <w:rPr>
          <w:rStyle w:val="normaltextrun"/>
          <w:rFonts w:ascii="Arial" w:hAnsi="Arial" w:eastAsia="游ゴシック Light" w:cs="Arial" w:eastAsiaTheme="majorEastAsia"/>
          <w:sz w:val="22"/>
          <w:szCs w:val="22"/>
          <w:lang w:val="en-GB"/>
        </w:rPr>
        <w:t xml:space="preserve"> at 90-degree </w:t>
      </w:r>
      <w:r w:rsidRPr="6AF6D6F9" w:rsidR="6F50FC37">
        <w:rPr>
          <w:rStyle w:val="normaltextrun"/>
          <w:rFonts w:ascii="Arial" w:hAnsi="Arial" w:eastAsia="游ゴシック Light" w:cs="Arial" w:eastAsiaTheme="majorEastAsia"/>
          <w:sz w:val="22"/>
          <w:szCs w:val="22"/>
          <w:lang w:val="en-GB"/>
        </w:rPr>
        <w:t>angles</w:t>
      </w:r>
      <w:r w:rsidRPr="6AF6D6F9" w:rsidR="6F50FC37">
        <w:rPr>
          <w:rStyle w:val="normaltextrun"/>
          <w:rFonts w:ascii="Arial" w:hAnsi="Arial" w:eastAsia="游ゴシック Light" w:cs="Arial" w:eastAsiaTheme="majorEastAsia"/>
          <w:sz w:val="22"/>
          <w:szCs w:val="22"/>
          <w:lang w:val="en-GB"/>
        </w:rPr>
        <w:t xml:space="preserve">. Every </w:t>
      </w:r>
      <w:r w:rsidRPr="6AF6D6F9" w:rsidR="6F50FC37">
        <w:rPr>
          <w:rStyle w:val="normaltextrun"/>
          <w:rFonts w:ascii="Arial" w:hAnsi="Arial" w:eastAsia="游ゴシック Light" w:cs="Arial" w:eastAsiaTheme="majorEastAsia"/>
          <w:sz w:val="22"/>
          <w:szCs w:val="22"/>
          <w:lang w:val="en-GB"/>
        </w:rPr>
        <w:t>horn</w:t>
      </w:r>
      <w:r w:rsidRPr="6AF6D6F9" w:rsidR="6F50FC37">
        <w:rPr>
          <w:rStyle w:val="normaltextrun"/>
          <w:rFonts w:ascii="Arial" w:hAnsi="Arial" w:eastAsia="游ゴシック Light" w:cs="Arial" w:eastAsiaTheme="majorEastAsia"/>
          <w:sz w:val="22"/>
          <w:szCs w:val="22"/>
          <w:lang w:val="en-GB"/>
        </w:rPr>
        <w:t xml:space="preserve"> is </w:t>
      </w:r>
      <w:r w:rsidRPr="6AF6D6F9" w:rsidR="6F50FC37">
        <w:rPr>
          <w:rStyle w:val="normaltextrun"/>
          <w:rFonts w:ascii="Arial" w:hAnsi="Arial" w:eastAsia="游ゴシック Light" w:cs="Arial" w:eastAsiaTheme="majorEastAsia"/>
          <w:sz w:val="22"/>
          <w:szCs w:val="22"/>
          <w:lang w:val="en-GB"/>
        </w:rPr>
        <w:t>linked</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to</w:t>
      </w:r>
      <w:r w:rsidRPr="6AF6D6F9" w:rsidR="6F50FC37">
        <w:rPr>
          <w:rStyle w:val="normaltextrun"/>
          <w:rFonts w:ascii="Arial" w:hAnsi="Arial" w:eastAsia="游ゴシック Light" w:cs="Arial" w:eastAsiaTheme="majorEastAsia"/>
          <w:sz w:val="22"/>
          <w:szCs w:val="22"/>
          <w:lang w:val="en-GB"/>
        </w:rPr>
        <w:t xml:space="preserve"> at </w:t>
      </w:r>
      <w:r w:rsidRPr="6AF6D6F9" w:rsidR="6F50FC37">
        <w:rPr>
          <w:rStyle w:val="normaltextrun"/>
          <w:rFonts w:ascii="Arial" w:hAnsi="Arial" w:eastAsia="游ゴシック Light" w:cs="Arial" w:eastAsiaTheme="majorEastAsia"/>
          <w:sz w:val="22"/>
          <w:szCs w:val="22"/>
          <w:lang w:val="en-GB"/>
        </w:rPr>
        <w:t>least</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two</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other</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horns</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and</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each</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horn</w:t>
      </w:r>
      <w:r w:rsidRPr="6AF6D6F9" w:rsidR="6F50FC37">
        <w:rPr>
          <w:rStyle w:val="normaltextrun"/>
          <w:rFonts w:ascii="Arial" w:hAnsi="Arial" w:eastAsia="游ゴシック Light" w:cs="Arial" w:eastAsiaTheme="majorEastAsia"/>
          <w:sz w:val="22"/>
          <w:szCs w:val="22"/>
          <w:lang w:val="en-GB"/>
        </w:rPr>
        <w:t xml:space="preserve"> is </w:t>
      </w:r>
      <w:r w:rsidRPr="6AF6D6F9" w:rsidR="6F50FC37">
        <w:rPr>
          <w:rStyle w:val="normaltextrun"/>
          <w:rFonts w:ascii="Arial" w:hAnsi="Arial" w:eastAsia="游ゴシック Light" w:cs="Arial" w:eastAsiaTheme="majorEastAsia"/>
          <w:sz w:val="22"/>
          <w:szCs w:val="22"/>
          <w:lang w:val="en-GB"/>
        </w:rPr>
        <w:t>uniquely</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colo</w:t>
      </w:r>
      <w:r w:rsidRPr="6AF6D6F9" w:rsidR="6F50FC37">
        <w:rPr>
          <w:rStyle w:val="normaltextrun"/>
          <w:rFonts w:ascii="Arial" w:hAnsi="Arial" w:eastAsia="游ゴシック Light" w:cs="Arial" w:eastAsiaTheme="majorEastAsia"/>
          <w:sz w:val="22"/>
          <w:szCs w:val="22"/>
          <w:lang w:val="en-GB"/>
        </w:rPr>
        <w:t>u</w:t>
      </w:r>
      <w:r w:rsidRPr="6AF6D6F9" w:rsidR="6F50FC37">
        <w:rPr>
          <w:rStyle w:val="normaltextrun"/>
          <w:rFonts w:ascii="Arial" w:hAnsi="Arial" w:eastAsia="游ゴシック Light" w:cs="Arial" w:eastAsiaTheme="majorEastAsia"/>
          <w:sz w:val="22"/>
          <w:szCs w:val="22"/>
          <w:lang w:val="en-GB"/>
        </w:rPr>
        <w:t>red</w:t>
      </w:r>
      <w:r w:rsidRPr="6AF6D6F9" w:rsidR="6F50FC37">
        <w:rPr>
          <w:rStyle w:val="normaltextrun"/>
          <w:rFonts w:ascii="Arial" w:hAnsi="Arial" w:eastAsia="游ゴシック Light" w:cs="Arial" w:eastAsiaTheme="majorEastAsia"/>
          <w:sz w:val="22"/>
          <w:szCs w:val="22"/>
          <w:lang w:val="en-GB"/>
        </w:rPr>
        <w:t xml:space="preserve">. In </w:t>
      </w:r>
      <w:r w:rsidRPr="6AF6D6F9" w:rsidR="6F50FC37">
        <w:rPr>
          <w:rStyle w:val="normaltextrun"/>
          <w:rFonts w:ascii="Arial" w:hAnsi="Arial" w:eastAsia="游ゴシック Light" w:cs="Arial" w:eastAsiaTheme="majorEastAsia"/>
          <w:sz w:val="22"/>
          <w:szCs w:val="22"/>
          <w:lang w:val="en-GB"/>
        </w:rPr>
        <w:t>the</w:t>
      </w:r>
      <w:r w:rsidRPr="6AF6D6F9" w:rsidR="6F50FC37">
        <w:rPr>
          <w:rStyle w:val="normaltextrun"/>
          <w:rFonts w:ascii="Arial" w:hAnsi="Arial" w:eastAsia="游ゴシック Light" w:cs="Arial" w:eastAsiaTheme="majorEastAsia"/>
          <w:sz w:val="22"/>
          <w:szCs w:val="22"/>
          <w:lang w:val="en-GB"/>
        </w:rPr>
        <w:t xml:space="preserve"> image,</w:t>
      </w:r>
      <w:r w:rsidRPr="6AF6D6F9" w:rsidR="0273EB38">
        <w:rPr>
          <w:rStyle w:val="normaltextrun"/>
          <w:rFonts w:ascii="Arial" w:hAnsi="Arial" w:eastAsia="游ゴシック Light" w:cs="Arial" w:eastAsiaTheme="majorEastAsia"/>
          <w:sz w:val="22"/>
          <w:szCs w:val="22"/>
          <w:lang w:val="en-GB"/>
        </w:rPr>
        <w:t xml:space="preserve"> </w:t>
      </w:r>
      <w:r w:rsidRPr="6AF6D6F9" w:rsidR="0273EB38">
        <w:rPr>
          <w:rStyle w:val="normaltextrun"/>
          <w:rFonts w:ascii="Arial" w:hAnsi="Arial" w:eastAsia="游ゴシック Light" w:cs="Arial" w:eastAsiaTheme="majorEastAsia"/>
          <w:sz w:val="22"/>
          <w:szCs w:val="22"/>
          <w:lang w:val="en-GB"/>
        </w:rPr>
        <w:t xml:space="preserve">for</w:t>
      </w:r>
      <w:r w:rsidRPr="6AF6D6F9" w:rsidR="0273EB38">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instance</w:t>
      </w:r>
      <w:r w:rsidRPr="6AF6D6F9" w:rsidR="6F50FC37">
        <w:rPr>
          <w:rStyle w:val="normaltextrun"/>
          <w:rFonts w:ascii="Arial" w:hAnsi="Arial" w:eastAsia="游ゴシック Light" w:cs="Arial" w:eastAsiaTheme="majorEastAsia"/>
          <w:sz w:val="22"/>
          <w:szCs w:val="22"/>
          <w:lang w:val="en-GB"/>
        </w:rPr>
        <w:t>,</w:t>
      </w:r>
      <w:r w:rsidRPr="6AF6D6F9" w:rsidR="0273EB38">
        <w:rPr>
          <w:rStyle w:val="normaltextrun"/>
          <w:rFonts w:ascii="Arial" w:hAnsi="Arial" w:eastAsia="游ゴシック Light" w:cs="Arial" w:eastAsiaTheme="majorEastAsia"/>
          <w:sz w:val="22"/>
          <w:szCs w:val="22"/>
          <w:lang w:val="en-GB"/>
        </w:rPr>
        <w:t xml:space="preserve"> a red </w:t>
      </w:r>
      <w:r w:rsidRPr="6AF6D6F9" w:rsidR="0273EB38">
        <w:rPr>
          <w:rStyle w:val="normaltextrun"/>
          <w:rFonts w:ascii="Arial" w:hAnsi="Arial" w:eastAsia="游ゴシック Light" w:cs="Arial" w:eastAsiaTheme="majorEastAsia"/>
          <w:sz w:val="22"/>
          <w:szCs w:val="22"/>
          <w:lang w:val="en-GB"/>
        </w:rPr>
        <w:t xml:space="preserve">horn</w:t>
      </w:r>
      <w:r w:rsidRPr="6AF6D6F9" w:rsidR="0273EB38">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connects</w:t>
      </w:r>
      <w:r w:rsidRPr="6AF6D6F9" w:rsidR="0273EB38">
        <w:rPr>
          <w:rStyle w:val="normaltextrun"/>
          <w:rFonts w:ascii="Arial" w:hAnsi="Arial" w:eastAsia="游ゴシック Light" w:cs="Arial" w:eastAsiaTheme="majorEastAsia"/>
          <w:sz w:val="22"/>
          <w:szCs w:val="22"/>
          <w:lang w:val="en-GB"/>
        </w:rPr>
        <w:t xml:space="preserve"> </w:t>
      </w:r>
      <w:r w:rsidRPr="6AF6D6F9" w:rsidR="0273EB38">
        <w:rPr>
          <w:rStyle w:val="normaltextrun"/>
          <w:rFonts w:ascii="Arial" w:hAnsi="Arial" w:eastAsia="游ゴシック Light" w:cs="Arial" w:eastAsiaTheme="majorEastAsia"/>
          <w:sz w:val="22"/>
          <w:szCs w:val="22"/>
          <w:lang w:val="en-GB"/>
        </w:rPr>
        <w:t xml:space="preserve">to</w:t>
      </w:r>
      <w:r w:rsidRPr="6AF6D6F9" w:rsidR="0273EB38">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 xml:space="preserve">both</w:t>
      </w:r>
      <w:r w:rsidRPr="6AF6D6F9" w:rsidR="6F50FC37">
        <w:rPr>
          <w:rStyle w:val="normaltextrun"/>
          <w:rFonts w:ascii="Arial" w:hAnsi="Arial" w:eastAsia="游ゴシック Light" w:cs="Arial" w:eastAsiaTheme="majorEastAsia"/>
          <w:sz w:val="22"/>
          <w:szCs w:val="22"/>
          <w:lang w:val="en-GB"/>
        </w:rPr>
        <w:t xml:space="preserve"> </w:t>
      </w:r>
      <w:r w:rsidRPr="6AF6D6F9" w:rsidR="68F9349C">
        <w:rPr>
          <w:rStyle w:val="normaltextrun"/>
          <w:rFonts w:ascii="Arial" w:hAnsi="Arial" w:eastAsia="游ゴシック Light" w:cs="Arial" w:eastAsiaTheme="majorEastAsia"/>
          <w:sz w:val="22"/>
          <w:szCs w:val="22"/>
          <w:lang w:val="en-GB"/>
        </w:rPr>
        <w:t xml:space="preserve">a </w:t>
      </w:r>
      <w:r w:rsidRPr="6AF6D6F9" w:rsidR="68F9349C">
        <w:rPr>
          <w:rStyle w:val="normaltextrun"/>
          <w:rFonts w:ascii="Arial" w:hAnsi="Arial" w:eastAsia="游ゴシック Light" w:cs="Arial" w:eastAsiaTheme="majorEastAsia"/>
          <w:sz w:val="22"/>
          <w:szCs w:val="22"/>
          <w:lang w:val="en-GB"/>
        </w:rPr>
        <w:t xml:space="preserve">dark</w:t>
      </w:r>
      <w:r w:rsidRPr="6AF6D6F9" w:rsidR="68F9349C">
        <w:rPr>
          <w:rStyle w:val="normaltextrun"/>
          <w:rFonts w:ascii="Arial" w:hAnsi="Arial" w:eastAsia="游ゴシック Light" w:cs="Arial" w:eastAsiaTheme="majorEastAsia"/>
          <w:sz w:val="22"/>
          <w:szCs w:val="22"/>
          <w:lang w:val="en-GB"/>
        </w:rPr>
        <w:t xml:space="preserve"> blue </w:t>
      </w:r>
      <w:r w:rsidRPr="6AF6D6F9" w:rsidR="68F9349C">
        <w:rPr>
          <w:rStyle w:val="normaltextrun"/>
          <w:rFonts w:ascii="Arial" w:hAnsi="Arial" w:eastAsia="游ゴシック Light" w:cs="Arial" w:eastAsiaTheme="majorEastAsia"/>
          <w:sz w:val="22"/>
          <w:szCs w:val="22"/>
          <w:lang w:val="en-GB"/>
        </w:rPr>
        <w:t xml:space="preserve">horn</w:t>
      </w:r>
      <w:r w:rsidRPr="6AF6D6F9" w:rsidR="68F9349C">
        <w:rPr>
          <w:rStyle w:val="normaltextrun"/>
          <w:rFonts w:ascii="Arial" w:hAnsi="Arial" w:eastAsia="游ゴシック Light" w:cs="Arial" w:eastAsiaTheme="majorEastAsia"/>
          <w:sz w:val="22"/>
          <w:szCs w:val="22"/>
          <w:lang w:val="en-GB"/>
        </w:rPr>
        <w:t xml:space="preserve"> </w:t>
      </w:r>
      <w:r w:rsidRPr="6AF6D6F9" w:rsidR="68F9349C">
        <w:rPr>
          <w:rStyle w:val="normaltextrun"/>
          <w:rFonts w:ascii="Arial" w:hAnsi="Arial" w:eastAsia="游ゴシック Light" w:cs="Arial" w:eastAsiaTheme="majorEastAsia"/>
          <w:sz w:val="22"/>
          <w:szCs w:val="22"/>
          <w:lang w:val="en-GB"/>
        </w:rPr>
        <w:t xml:space="preserve">and</w:t>
      </w:r>
      <w:r w:rsidRPr="6AF6D6F9" w:rsidR="68F9349C">
        <w:rPr>
          <w:rStyle w:val="normaltextrun"/>
          <w:rFonts w:ascii="Arial" w:hAnsi="Arial" w:eastAsia="游ゴシック Light" w:cs="Arial" w:eastAsiaTheme="majorEastAsia"/>
          <w:sz w:val="22"/>
          <w:szCs w:val="22"/>
          <w:lang w:val="en-GB"/>
        </w:rPr>
        <w:t xml:space="preserve"> a </w:t>
      </w:r>
      <w:r w:rsidRPr="6AF6D6F9" w:rsidR="36299860">
        <w:rPr>
          <w:rStyle w:val="normaltextrun"/>
          <w:rFonts w:ascii="Arial" w:hAnsi="Arial" w:eastAsia="游ゴシック Light" w:cs="Arial" w:eastAsiaTheme="majorEastAsia"/>
          <w:sz w:val="22"/>
          <w:szCs w:val="22"/>
          <w:lang w:val="en-GB"/>
        </w:rPr>
        <w:t xml:space="preserve">turquoise </w:t>
      </w:r>
      <w:r w:rsidRPr="6AF6D6F9" w:rsidR="36299860">
        <w:rPr>
          <w:rStyle w:val="normaltextrun"/>
          <w:rFonts w:ascii="Arial" w:hAnsi="Arial" w:eastAsia="游ゴシック Light" w:cs="Arial" w:eastAsiaTheme="majorEastAsia"/>
          <w:sz w:val="22"/>
          <w:szCs w:val="22"/>
          <w:lang w:val="en-GB"/>
        </w:rPr>
        <w:t xml:space="preserve">horn</w:t>
      </w:r>
      <w:r w:rsidRPr="6AF6D6F9" w:rsidR="36299860">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When</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someone</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speaks</w:t>
      </w:r>
      <w:r w:rsidRPr="6AF6D6F9" w:rsidR="36299860">
        <w:rPr>
          <w:rStyle w:val="normaltextrun"/>
          <w:rFonts w:ascii="Arial" w:hAnsi="Arial" w:eastAsia="游ゴシック Light" w:cs="Arial" w:eastAsiaTheme="majorEastAsia"/>
          <w:sz w:val="22"/>
          <w:szCs w:val="22"/>
          <w:lang w:val="en-GB"/>
        </w:rPr>
        <w:t xml:space="preserve"> in front of </w:t>
      </w:r>
      <w:r w:rsidRPr="6AF6D6F9" w:rsidR="36299860">
        <w:rPr>
          <w:rStyle w:val="normaltextrun"/>
          <w:rFonts w:ascii="Arial" w:hAnsi="Arial" w:eastAsia="游ゴシック Light" w:cs="Arial" w:eastAsiaTheme="majorEastAsia"/>
          <w:sz w:val="22"/>
          <w:szCs w:val="22"/>
          <w:lang w:val="en-GB"/>
        </w:rPr>
        <w:t xml:space="preserve">the</w:t>
      </w:r>
      <w:r w:rsidRPr="6AF6D6F9" w:rsidR="36299860">
        <w:rPr>
          <w:rStyle w:val="normaltextrun"/>
          <w:rFonts w:ascii="Arial" w:hAnsi="Arial" w:eastAsia="游ゴシック Light" w:cs="Arial" w:eastAsiaTheme="majorEastAsia"/>
          <w:sz w:val="22"/>
          <w:szCs w:val="22"/>
          <w:lang w:val="en-GB"/>
        </w:rPr>
        <w:t xml:space="preserve"> red </w:t>
      </w:r>
      <w:r w:rsidRPr="6AF6D6F9" w:rsidR="36299860">
        <w:rPr>
          <w:rStyle w:val="normaltextrun"/>
          <w:rFonts w:ascii="Arial" w:hAnsi="Arial" w:eastAsia="游ゴシック Light" w:cs="Arial" w:eastAsiaTheme="majorEastAsia"/>
          <w:sz w:val="22"/>
          <w:szCs w:val="22"/>
          <w:lang w:val="en-GB"/>
        </w:rPr>
        <w:t xml:space="preserve">horn</w:t>
      </w:r>
      <w:r w:rsidRPr="6AF6D6F9" w:rsidR="6F50FC37">
        <w:rPr>
          <w:rStyle w:val="normaltextrun"/>
          <w:rFonts w:ascii="Arial" w:hAnsi="Arial" w:eastAsia="游ゴシック Light" w:cs="Arial" w:eastAsiaTheme="majorEastAsia"/>
          <w:sz w:val="22"/>
          <w:szCs w:val="22"/>
          <w:lang w:val="en-GB"/>
        </w:rPr>
        <w:t xml:space="preserve">, a </w:t>
      </w:r>
      <w:r w:rsidRPr="6AF6D6F9" w:rsidR="0B97207F">
        <w:rPr>
          <w:rStyle w:val="normaltextrun"/>
          <w:rFonts w:ascii="Arial" w:hAnsi="Arial" w:eastAsia="游ゴシック Light" w:cs="Arial" w:eastAsiaTheme="majorEastAsia"/>
          <w:sz w:val="22"/>
          <w:szCs w:val="22"/>
          <w:lang w:val="en-GB"/>
        </w:rPr>
        <w:t xml:space="preserve">red </w:t>
      </w:r>
      <w:r w:rsidRPr="6AF6D6F9" w:rsidR="00D39520">
        <w:rPr>
          <w:rStyle w:val="normaltextrun"/>
          <w:rFonts w:ascii="Arial" w:hAnsi="Arial" w:eastAsia="游ゴシック Light" w:cs="Arial" w:eastAsiaTheme="majorEastAsia"/>
          <w:sz w:val="22"/>
          <w:szCs w:val="22"/>
          <w:lang w:val="en-GB"/>
        </w:rPr>
        <w:t xml:space="preserve">light</w:t>
      </w:r>
      <w:r w:rsidRPr="6AF6D6F9" w:rsidR="00D39520">
        <w:rPr>
          <w:rStyle w:val="normaltextrun"/>
          <w:rFonts w:ascii="Arial" w:hAnsi="Arial" w:eastAsia="游ゴシック Light" w:cs="Arial" w:eastAsiaTheme="majorEastAsia"/>
          <w:sz w:val="22"/>
          <w:szCs w:val="22"/>
          <w:lang w:val="en-GB"/>
        </w:rPr>
        <w:t xml:space="preserve"> </w:t>
      </w:r>
      <w:r w:rsidRPr="6AF6D6F9" w:rsidR="00D39520">
        <w:rPr>
          <w:rStyle w:val="normaltextrun"/>
          <w:rFonts w:ascii="Arial" w:hAnsi="Arial" w:eastAsia="游ゴシック Light" w:cs="Arial" w:eastAsiaTheme="majorEastAsia"/>
          <w:sz w:val="22"/>
          <w:szCs w:val="22"/>
          <w:lang w:val="en-GB"/>
        </w:rPr>
        <w:t xml:space="preserve">beam</w:t>
      </w:r>
      <w:r w:rsidRPr="6AF6D6F9" w:rsidR="00D39520">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 xml:space="preserve">travels</w:t>
      </w:r>
      <w:r w:rsidRPr="6AF6D6F9" w:rsidR="6F50FC37">
        <w:rPr>
          <w:rStyle w:val="normaltextrun"/>
          <w:rFonts w:ascii="Arial" w:hAnsi="Arial" w:eastAsia="游ゴシック Light" w:cs="Arial" w:eastAsiaTheme="majorEastAsia"/>
          <w:sz w:val="22"/>
          <w:szCs w:val="22"/>
          <w:lang w:val="en-GB"/>
        </w:rPr>
        <w:t xml:space="preserve"> </w:t>
      </w:r>
      <w:r w:rsidRPr="6AF6D6F9" w:rsidR="00D39520">
        <w:rPr>
          <w:rStyle w:val="normaltextrun"/>
          <w:rFonts w:ascii="Arial" w:hAnsi="Arial" w:eastAsia="游ゴシック Light" w:cs="Arial" w:eastAsiaTheme="majorEastAsia"/>
          <w:sz w:val="22"/>
          <w:szCs w:val="22"/>
          <w:lang w:val="en-GB"/>
        </w:rPr>
        <w:t xml:space="preserve">through</w:t>
      </w:r>
      <w:r w:rsidRPr="6AF6D6F9" w:rsidR="00D39520">
        <w:rPr>
          <w:rStyle w:val="normaltextrun"/>
          <w:rFonts w:ascii="Arial" w:hAnsi="Arial" w:eastAsia="游ゴシック Light" w:cs="Arial" w:eastAsiaTheme="majorEastAsia"/>
          <w:sz w:val="22"/>
          <w:szCs w:val="22"/>
          <w:lang w:val="en-GB"/>
        </w:rPr>
        <w:t xml:space="preserve"> </w:t>
      </w:r>
      <w:r w:rsidRPr="6AF6D6F9" w:rsidR="00D39520">
        <w:rPr>
          <w:rStyle w:val="normaltextrun"/>
          <w:rFonts w:ascii="Arial" w:hAnsi="Arial" w:eastAsia="游ゴシック Light" w:cs="Arial" w:eastAsiaTheme="majorEastAsia"/>
          <w:sz w:val="22"/>
          <w:szCs w:val="22"/>
          <w:lang w:val="en-GB"/>
        </w:rPr>
        <w:t xml:space="preserve">the</w:t>
      </w:r>
      <w:r w:rsidRPr="6AF6D6F9" w:rsidR="00D39520">
        <w:rPr>
          <w:rStyle w:val="normaltextrun"/>
          <w:rFonts w:ascii="Arial" w:hAnsi="Arial" w:eastAsia="游ゴシック Light" w:cs="Arial" w:eastAsiaTheme="majorEastAsia"/>
          <w:sz w:val="22"/>
          <w:szCs w:val="22"/>
          <w:lang w:val="en-GB"/>
        </w:rPr>
        <w:t xml:space="preserve"> </w:t>
      </w:r>
      <w:r w:rsidRPr="6AF6D6F9" w:rsidR="00D39520">
        <w:rPr>
          <w:rStyle w:val="normaltextrun"/>
          <w:rFonts w:ascii="Arial" w:hAnsi="Arial" w:eastAsia="游ゴシック Light" w:cs="Arial" w:eastAsiaTheme="majorEastAsia"/>
          <w:sz w:val="22"/>
          <w:szCs w:val="22"/>
          <w:lang w:val="en-GB"/>
        </w:rPr>
        <w:t xml:space="preserve">network</w:t>
      </w:r>
      <w:r w:rsidRPr="6AF6D6F9" w:rsidR="00D39520">
        <w:rPr>
          <w:rStyle w:val="normaltextrun"/>
          <w:rFonts w:ascii="Arial" w:hAnsi="Arial" w:eastAsia="游ゴシック Light" w:cs="Arial" w:eastAsiaTheme="majorEastAsia"/>
          <w:sz w:val="22"/>
          <w:szCs w:val="22"/>
          <w:lang w:val="en-GB"/>
        </w:rPr>
        <w:t xml:space="preserve"> </w:t>
      </w:r>
      <w:r w:rsidRPr="6AF6D6F9" w:rsidR="00D39520">
        <w:rPr>
          <w:rStyle w:val="normaltextrun"/>
          <w:rFonts w:ascii="Arial" w:hAnsi="Arial" w:eastAsia="游ゴシック Light" w:cs="Arial" w:eastAsiaTheme="majorEastAsia"/>
          <w:sz w:val="22"/>
          <w:szCs w:val="22"/>
          <w:lang w:val="en-GB"/>
        </w:rPr>
        <w:t xml:space="preserve">to</w:t>
      </w:r>
      <w:r w:rsidRPr="6AF6D6F9" w:rsidR="00D39520">
        <w:rPr>
          <w:rStyle w:val="normaltextrun"/>
          <w:rFonts w:ascii="Arial" w:hAnsi="Arial" w:eastAsia="游ゴシック Light" w:cs="Arial" w:eastAsiaTheme="majorEastAsia"/>
          <w:sz w:val="22"/>
          <w:szCs w:val="22"/>
          <w:lang w:val="en-GB"/>
        </w:rPr>
        <w:t xml:space="preserve"> </w:t>
      </w:r>
      <w:r w:rsidRPr="6AF6D6F9" w:rsidR="00D39520">
        <w:rPr>
          <w:rStyle w:val="normaltextrun"/>
          <w:rFonts w:ascii="Arial" w:hAnsi="Arial" w:eastAsia="游ゴシック Light" w:cs="Arial" w:eastAsiaTheme="majorEastAsia"/>
          <w:sz w:val="22"/>
          <w:szCs w:val="22"/>
          <w:lang w:val="en-GB"/>
        </w:rPr>
        <w:t xml:space="preserve">either</w:t>
      </w:r>
      <w:r w:rsidRPr="6AF6D6F9" w:rsidR="00D39520">
        <w:rPr>
          <w:rStyle w:val="normaltextrun"/>
          <w:rFonts w:ascii="Arial" w:hAnsi="Arial" w:eastAsia="游ゴシック Light" w:cs="Arial" w:eastAsiaTheme="majorEastAsia"/>
          <w:sz w:val="22"/>
          <w:szCs w:val="22"/>
          <w:lang w:val="en-GB"/>
        </w:rPr>
        <w:t xml:space="preserve"> </w:t>
      </w:r>
      <w:r w:rsidRPr="6AF6D6F9" w:rsidR="00D39520">
        <w:rPr>
          <w:rStyle w:val="normaltextrun"/>
          <w:rFonts w:ascii="Arial" w:hAnsi="Arial" w:eastAsia="游ゴシック Light" w:cs="Arial" w:eastAsiaTheme="majorEastAsia"/>
          <w:sz w:val="22"/>
          <w:szCs w:val="22"/>
          <w:lang w:val="en-GB"/>
        </w:rPr>
        <w:t xml:space="preserve">the</w:t>
      </w:r>
      <w:r w:rsidRPr="6AF6D6F9" w:rsidR="00D39520">
        <w:rPr>
          <w:rStyle w:val="normaltextrun"/>
          <w:rFonts w:ascii="Arial" w:hAnsi="Arial" w:eastAsia="游ゴシック Light" w:cs="Arial" w:eastAsiaTheme="majorEastAsia"/>
          <w:sz w:val="22"/>
          <w:szCs w:val="22"/>
          <w:lang w:val="en-GB"/>
        </w:rPr>
        <w:t xml:space="preserve"> </w:t>
      </w:r>
      <w:r w:rsidRPr="6AF6D6F9" w:rsidR="00D39520">
        <w:rPr>
          <w:rStyle w:val="normaltextrun"/>
          <w:rFonts w:ascii="Arial" w:hAnsi="Arial" w:eastAsia="游ゴシック Light" w:cs="Arial" w:eastAsiaTheme="majorEastAsia"/>
          <w:sz w:val="22"/>
          <w:szCs w:val="22"/>
          <w:lang w:val="en-GB"/>
        </w:rPr>
        <w:t xml:space="preserve">dark</w:t>
      </w:r>
      <w:r w:rsidRPr="6AF6D6F9" w:rsidR="00D39520">
        <w:rPr>
          <w:rStyle w:val="normaltextrun"/>
          <w:rFonts w:ascii="Arial" w:hAnsi="Arial" w:eastAsia="游ゴシック Light" w:cs="Arial" w:eastAsiaTheme="majorEastAsia"/>
          <w:sz w:val="22"/>
          <w:szCs w:val="22"/>
          <w:lang w:val="en-GB"/>
        </w:rPr>
        <w:t xml:space="preserve"> blue or </w:t>
      </w:r>
      <w:r w:rsidRPr="6AF6D6F9" w:rsidR="00D39520">
        <w:rPr>
          <w:rStyle w:val="normaltextrun"/>
          <w:rFonts w:ascii="Arial" w:hAnsi="Arial" w:eastAsia="游ゴシック Light" w:cs="Arial" w:eastAsiaTheme="majorEastAsia"/>
          <w:sz w:val="22"/>
          <w:szCs w:val="22"/>
          <w:lang w:val="en-GB"/>
        </w:rPr>
        <w:t xml:space="preserve">the</w:t>
      </w:r>
      <w:r w:rsidRPr="6AF6D6F9" w:rsidR="00D39520">
        <w:rPr>
          <w:rStyle w:val="normaltextrun"/>
          <w:rFonts w:ascii="Arial" w:hAnsi="Arial" w:eastAsia="游ゴシック Light" w:cs="Arial" w:eastAsiaTheme="majorEastAsia"/>
          <w:sz w:val="22"/>
          <w:szCs w:val="22"/>
          <w:lang w:val="en-GB"/>
        </w:rPr>
        <w:t xml:space="preserve"> </w:t>
      </w:r>
      <w:r w:rsidRPr="6AF6D6F9" w:rsidR="26546577">
        <w:rPr>
          <w:rStyle w:val="normaltextrun"/>
          <w:rFonts w:ascii="Arial" w:hAnsi="Arial" w:eastAsia="游ゴシック Light" w:cs="Arial" w:eastAsiaTheme="majorEastAsia"/>
          <w:sz w:val="22"/>
          <w:szCs w:val="22"/>
          <w:lang w:val="en-GB"/>
        </w:rPr>
        <w:t xml:space="preserve">turquoise </w:t>
      </w:r>
      <w:r w:rsidRPr="6AF6D6F9" w:rsidR="26546577">
        <w:rPr>
          <w:rStyle w:val="normaltextrun"/>
          <w:rFonts w:ascii="Arial" w:hAnsi="Arial" w:eastAsia="游ゴシック Light" w:cs="Arial" w:eastAsiaTheme="majorEastAsia"/>
          <w:sz w:val="22"/>
          <w:szCs w:val="22"/>
          <w:lang w:val="en-GB"/>
        </w:rPr>
        <w:t>horn</w:t>
      </w:r>
      <w:r w:rsidRPr="6AF6D6F9" w:rsidR="26546577">
        <w:rPr>
          <w:rStyle w:val="normaltextrun"/>
          <w:rFonts w:ascii="Arial" w:hAnsi="Arial" w:eastAsia="游ゴシック Light" w:cs="Arial" w:eastAsiaTheme="majorEastAsia"/>
          <w:sz w:val="22"/>
          <w:szCs w:val="22"/>
          <w:lang w:val="en-GB"/>
        </w:rPr>
        <w:t>.</w:t>
      </w:r>
      <w:r w:rsidRPr="6AF6D6F9" w:rsidR="5D6555A2">
        <w:rPr>
          <w:rStyle w:val="normaltextrun"/>
          <w:rFonts w:ascii="Arial" w:hAnsi="Arial" w:eastAsia="游ゴシック Light" w:cs="Arial" w:eastAsiaTheme="majorEastAsia"/>
          <w:sz w:val="22"/>
          <w:szCs w:val="22"/>
          <w:lang w:val="en-GB"/>
        </w:rPr>
        <w:t xml:space="preserve"> </w:t>
      </w:r>
      <w:r w:rsidRPr="6AF6D6F9" w:rsidR="7298AD49">
        <w:rPr>
          <w:rStyle w:val="normaltextrun"/>
          <w:rFonts w:ascii="Arial" w:hAnsi="Arial" w:eastAsia="游ゴシック Light" w:cs="Arial" w:eastAsiaTheme="majorEastAsia"/>
          <w:sz w:val="22"/>
          <w:szCs w:val="22"/>
          <w:lang w:val="en-GB"/>
        </w:rPr>
        <w:t xml:space="preserve">The </w:t>
      </w:r>
      <w:r w:rsidRPr="6AF6D6F9" w:rsidR="6F50FC37">
        <w:rPr>
          <w:rStyle w:val="normaltextrun"/>
          <w:rFonts w:ascii="Arial" w:hAnsi="Arial" w:eastAsia="游ゴシック Light" w:cs="Arial" w:eastAsiaTheme="majorEastAsia"/>
          <w:sz w:val="22"/>
          <w:szCs w:val="22"/>
          <w:lang w:val="en-GB"/>
        </w:rPr>
        <w:t xml:space="preserve">receiving</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 xml:space="preserve">horns</w:t>
      </w:r>
      <w:r w:rsidRPr="6AF6D6F9" w:rsidR="6F50FC37">
        <w:rPr>
          <w:rStyle w:val="normaltextrun"/>
          <w:rFonts w:ascii="Arial" w:hAnsi="Arial" w:eastAsia="游ゴシック Light" w:cs="Arial" w:eastAsiaTheme="majorEastAsia"/>
          <w:sz w:val="22"/>
          <w:szCs w:val="22"/>
          <w:lang w:val="en-GB"/>
        </w:rPr>
        <w:t xml:space="preserve">, </w:t>
      </w:r>
      <w:r w:rsidRPr="6AF6D6F9" w:rsidR="7298AD49">
        <w:rPr>
          <w:rStyle w:val="normaltextrun"/>
          <w:rFonts w:ascii="Arial" w:hAnsi="Arial" w:eastAsia="游ゴシック Light" w:cs="Arial" w:eastAsiaTheme="majorEastAsia"/>
          <w:sz w:val="22"/>
          <w:szCs w:val="22"/>
          <w:lang w:val="en-GB"/>
        </w:rPr>
        <w:t xml:space="preserve">dark</w:t>
      </w:r>
      <w:r w:rsidRPr="6AF6D6F9" w:rsidR="7298AD49">
        <w:rPr>
          <w:rStyle w:val="normaltextrun"/>
          <w:rFonts w:ascii="Arial" w:hAnsi="Arial" w:eastAsia="游ゴシック Light" w:cs="Arial" w:eastAsiaTheme="majorEastAsia"/>
          <w:sz w:val="22"/>
          <w:szCs w:val="22"/>
          <w:lang w:val="en-GB"/>
        </w:rPr>
        <w:t xml:space="preserve"> blue </w:t>
      </w:r>
      <w:r w:rsidRPr="6AF6D6F9" w:rsidR="7298AD49">
        <w:rPr>
          <w:rStyle w:val="normaltextrun"/>
          <w:rFonts w:ascii="Arial" w:hAnsi="Arial" w:eastAsia="游ゴシック Light" w:cs="Arial" w:eastAsiaTheme="majorEastAsia"/>
          <w:sz w:val="22"/>
          <w:szCs w:val="22"/>
          <w:lang w:val="en-GB"/>
        </w:rPr>
        <w:t xml:space="preserve">and</w:t>
      </w:r>
      <w:r w:rsidRPr="6AF6D6F9" w:rsidR="7298AD49">
        <w:rPr>
          <w:rStyle w:val="normaltextrun"/>
          <w:rFonts w:ascii="Arial" w:hAnsi="Arial" w:eastAsia="游ゴシック Light" w:cs="Arial" w:eastAsiaTheme="majorEastAsia"/>
          <w:sz w:val="22"/>
          <w:szCs w:val="22"/>
          <w:lang w:val="en-GB"/>
        </w:rPr>
        <w:t xml:space="preserve"> </w:t>
      </w:r>
      <w:r w:rsidRPr="6AF6D6F9" w:rsidR="512E3166">
        <w:rPr>
          <w:rStyle w:val="normaltextrun"/>
          <w:rFonts w:ascii="Arial" w:hAnsi="Arial" w:eastAsia="游ゴシック Light" w:cs="Arial" w:eastAsiaTheme="majorEastAsia"/>
          <w:sz w:val="22"/>
          <w:szCs w:val="22"/>
          <w:lang w:val="en-GB"/>
        </w:rPr>
        <w:t>turquoise</w:t>
      </w:r>
      <w:r w:rsidRPr="6AF6D6F9" w:rsidR="6F50FC37">
        <w:rPr>
          <w:rStyle w:val="normaltextrun"/>
          <w:rFonts w:ascii="Arial" w:hAnsi="Arial" w:eastAsia="游ゴシック Light" w:cs="Arial" w:eastAsiaTheme="majorEastAsia"/>
          <w:sz w:val="22"/>
          <w:szCs w:val="22"/>
          <w:lang w:val="en-GB"/>
        </w:rPr>
        <w:t>,</w:t>
      </w:r>
      <w:r w:rsidRPr="6AF6D6F9" w:rsidR="7298AD49">
        <w:rPr>
          <w:rStyle w:val="normaltextrun"/>
          <w:rFonts w:ascii="Arial" w:hAnsi="Arial" w:eastAsia="游ゴシック Light" w:cs="Arial" w:eastAsiaTheme="majorEastAsia"/>
          <w:sz w:val="22"/>
          <w:szCs w:val="22"/>
          <w:lang w:val="en-GB"/>
        </w:rPr>
        <w:t xml:space="preserve"> </w:t>
      </w:r>
      <w:r w:rsidRPr="6AF6D6F9" w:rsidR="7298AD49">
        <w:rPr>
          <w:rStyle w:val="normaltextrun"/>
          <w:rFonts w:ascii="Arial" w:hAnsi="Arial" w:eastAsia="游ゴシック Light" w:cs="Arial" w:eastAsiaTheme="majorEastAsia"/>
          <w:sz w:val="22"/>
          <w:szCs w:val="22"/>
          <w:lang w:val="en-GB"/>
        </w:rPr>
        <w:t xml:space="preserve">can</w:t>
      </w:r>
      <w:r w:rsidRPr="6AF6D6F9" w:rsidR="7298AD49">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 xml:space="preserve">accept </w:t>
      </w:r>
      <w:r w:rsidRPr="6AF6D6F9" w:rsidR="6F50FC37">
        <w:rPr>
          <w:rStyle w:val="normaltextrun"/>
          <w:rFonts w:ascii="Arial" w:hAnsi="Arial" w:eastAsia="游ゴシック Light" w:cs="Arial" w:eastAsiaTheme="majorEastAsia"/>
          <w:sz w:val="22"/>
          <w:szCs w:val="22"/>
          <w:lang w:val="en-GB"/>
        </w:rPr>
        <w:t xml:space="preserve">the</w:t>
      </w:r>
      <w:r w:rsidRPr="6AF6D6F9" w:rsidR="6F50FC37">
        <w:rPr>
          <w:rStyle w:val="normaltextrun"/>
          <w:rFonts w:ascii="Arial" w:hAnsi="Arial" w:eastAsia="游ゴシック Light" w:cs="Arial" w:eastAsiaTheme="majorEastAsia"/>
          <w:sz w:val="22"/>
          <w:szCs w:val="22"/>
          <w:lang w:val="en-GB"/>
        </w:rPr>
        <w:t xml:space="preserve"> </w:t>
      </w:r>
      <w:r w:rsidRPr="6AF6D6F9" w:rsidR="7298AD49">
        <w:rPr>
          <w:rStyle w:val="normaltextrun"/>
          <w:rFonts w:ascii="Arial" w:hAnsi="Arial" w:eastAsia="游ゴシック Light" w:cs="Arial" w:eastAsiaTheme="majorEastAsia"/>
          <w:sz w:val="22"/>
          <w:szCs w:val="22"/>
          <w:lang w:val="en-GB"/>
        </w:rPr>
        <w:t xml:space="preserve">message</w:t>
      </w:r>
      <w:r w:rsidRPr="6AF6D6F9" w:rsidR="7298AD49">
        <w:rPr>
          <w:rStyle w:val="normaltextrun"/>
          <w:rFonts w:ascii="Arial" w:hAnsi="Arial" w:eastAsia="游ゴシック Light" w:cs="Arial" w:eastAsiaTheme="majorEastAsia"/>
          <w:sz w:val="22"/>
          <w:szCs w:val="22"/>
          <w:lang w:val="en-GB"/>
        </w:rPr>
        <w:t xml:space="preserve"> but </w:t>
      </w:r>
      <w:r w:rsidRPr="6AF6D6F9" w:rsidR="6F50FC37">
        <w:rPr>
          <w:rStyle w:val="normaltextrun"/>
          <w:rFonts w:ascii="Arial" w:hAnsi="Arial" w:eastAsia="游ゴシック Light" w:cs="Arial" w:eastAsiaTheme="majorEastAsia"/>
          <w:sz w:val="22"/>
          <w:szCs w:val="22"/>
          <w:lang w:val="en-GB"/>
        </w:rPr>
        <w:t>cannot</w:t>
      </w:r>
      <w:r w:rsidRPr="6AF6D6F9" w:rsidR="512E3166">
        <w:rPr>
          <w:rStyle w:val="normaltextrun"/>
          <w:rFonts w:ascii="Arial" w:hAnsi="Arial" w:eastAsia="游ゴシック Light" w:cs="Arial" w:eastAsiaTheme="majorEastAsia"/>
          <w:sz w:val="22"/>
          <w:szCs w:val="22"/>
          <w:lang w:val="en-GB"/>
        </w:rPr>
        <w:t xml:space="preserve"> </w:t>
      </w:r>
      <w:r w:rsidRPr="6AF6D6F9" w:rsidR="512E3166">
        <w:rPr>
          <w:rStyle w:val="normaltextrun"/>
          <w:rFonts w:ascii="Arial" w:hAnsi="Arial" w:eastAsia="游ゴシック Light" w:cs="Arial" w:eastAsiaTheme="majorEastAsia"/>
          <w:sz w:val="22"/>
          <w:szCs w:val="22"/>
          <w:lang w:val="en-GB"/>
        </w:rPr>
        <w:t xml:space="preserve">send</w:t>
      </w:r>
      <w:r w:rsidRPr="6AF6D6F9" w:rsidR="512E3166">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 xml:space="preserve">a </w:t>
      </w:r>
      <w:r w:rsidRPr="6AF6D6F9" w:rsidR="6F50FC37">
        <w:rPr>
          <w:rStyle w:val="normaltextrun"/>
          <w:rFonts w:ascii="Arial" w:hAnsi="Arial" w:eastAsia="游ゴシック Light" w:cs="Arial" w:eastAsiaTheme="majorEastAsia"/>
          <w:sz w:val="22"/>
          <w:szCs w:val="22"/>
          <w:lang w:val="en-GB"/>
        </w:rPr>
        <w:t>reply</w:t>
      </w:r>
      <w:r w:rsidRPr="6AF6D6F9" w:rsidR="512E3166">
        <w:rPr>
          <w:rStyle w:val="normaltextrun"/>
          <w:rFonts w:ascii="Arial" w:hAnsi="Arial" w:eastAsia="游ゴシック Light" w:cs="Arial" w:eastAsiaTheme="majorEastAsia"/>
          <w:sz w:val="22"/>
          <w:szCs w:val="22"/>
          <w:lang w:val="en-GB"/>
        </w:rPr>
        <w:t xml:space="preserve"> back</w:t>
      </w:r>
      <w:r w:rsidRPr="6AF6D6F9" w:rsidR="512E3166">
        <w:rPr>
          <w:rStyle w:val="normaltextrun"/>
          <w:rFonts w:ascii="Arial" w:hAnsi="Arial" w:eastAsia="游ゴシック Light" w:cs="Arial" w:eastAsiaTheme="majorEastAsia"/>
          <w:sz w:val="22"/>
          <w:szCs w:val="22"/>
          <w:lang w:val="en-GB"/>
        </w:rPr>
        <w:t xml:space="preserve"> </w:t>
      </w:r>
      <w:r w:rsidRPr="6AF6D6F9" w:rsidR="512E3166">
        <w:rPr>
          <w:rStyle w:val="normaltextrun"/>
          <w:rFonts w:ascii="Arial" w:hAnsi="Arial" w:eastAsia="游ゴシック Light" w:cs="Arial" w:eastAsiaTheme="majorEastAsia"/>
          <w:sz w:val="22"/>
          <w:szCs w:val="22"/>
          <w:lang w:val="en-GB"/>
        </w:rPr>
        <w:t xml:space="preserve">to</w:t>
      </w:r>
      <w:r w:rsidRPr="6AF6D6F9" w:rsidR="512E3166">
        <w:rPr>
          <w:rStyle w:val="normaltextrun"/>
          <w:rFonts w:ascii="Arial" w:hAnsi="Arial" w:eastAsia="游ゴシック Light" w:cs="Arial" w:eastAsiaTheme="majorEastAsia"/>
          <w:sz w:val="22"/>
          <w:szCs w:val="22"/>
          <w:lang w:val="en-GB"/>
        </w:rPr>
        <w:t xml:space="preserve"> </w:t>
      </w:r>
      <w:r w:rsidRPr="6AF6D6F9" w:rsidR="512E3166">
        <w:rPr>
          <w:rStyle w:val="normaltextrun"/>
          <w:rFonts w:ascii="Arial" w:hAnsi="Arial" w:eastAsia="游ゴシック Light" w:cs="Arial" w:eastAsiaTheme="majorEastAsia"/>
          <w:sz w:val="22"/>
          <w:szCs w:val="22"/>
          <w:lang w:val="en-GB"/>
        </w:rPr>
        <w:t xml:space="preserve">the</w:t>
      </w:r>
      <w:r w:rsidRPr="6AF6D6F9" w:rsidR="512E3166">
        <w:rPr>
          <w:rStyle w:val="normaltextrun"/>
          <w:rFonts w:ascii="Arial" w:hAnsi="Arial" w:eastAsia="游ゴシック Light" w:cs="Arial" w:eastAsiaTheme="majorEastAsia"/>
          <w:sz w:val="22"/>
          <w:szCs w:val="22"/>
          <w:lang w:val="en-GB"/>
        </w:rPr>
        <w:t xml:space="preserve"> red </w:t>
      </w:r>
      <w:r w:rsidRPr="6AF6D6F9" w:rsidR="512E3166">
        <w:rPr>
          <w:rStyle w:val="normaltextrun"/>
          <w:rFonts w:ascii="Arial" w:hAnsi="Arial" w:eastAsia="游ゴシック Light" w:cs="Arial" w:eastAsiaTheme="majorEastAsia"/>
          <w:sz w:val="22"/>
          <w:szCs w:val="22"/>
          <w:lang w:val="en-GB"/>
        </w:rPr>
        <w:t xml:space="preserve">horn</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 xml:space="preserve">they</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 xml:space="preserve">can</w:t>
      </w:r>
      <w:r w:rsidRPr="6AF6D6F9" w:rsidR="6F50FC37">
        <w:rPr>
          <w:rStyle w:val="normaltextrun"/>
          <w:rFonts w:ascii="Arial" w:hAnsi="Arial" w:eastAsia="游ゴシック Light" w:cs="Arial" w:eastAsiaTheme="majorEastAsia"/>
          <w:sz w:val="22"/>
          <w:szCs w:val="22"/>
          <w:lang w:val="en-GB"/>
        </w:rPr>
        <w:t xml:space="preserve"> </w:t>
      </w:r>
      <w:r w:rsidRPr="6AF6D6F9" w:rsidR="27310CEE">
        <w:rPr>
          <w:rStyle w:val="normaltextrun"/>
          <w:rFonts w:ascii="Arial" w:hAnsi="Arial" w:eastAsia="游ゴシック Light" w:cs="Arial" w:eastAsiaTheme="majorEastAsia"/>
          <w:sz w:val="22"/>
          <w:szCs w:val="22"/>
          <w:lang w:val="en-GB"/>
        </w:rPr>
        <w:t xml:space="preserve">only</w:t>
      </w:r>
      <w:r w:rsidRPr="6AF6D6F9" w:rsidR="27310CEE">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communicate</w:t>
      </w:r>
      <w:r w:rsidRPr="6AF6D6F9" w:rsidR="6F50FC3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through</w:t>
      </w:r>
      <w:r w:rsidRPr="6AF6D6F9" w:rsidR="2C2D1C07">
        <w:rPr>
          <w:rStyle w:val="normaltextrun"/>
          <w:rFonts w:ascii="Arial" w:hAnsi="Arial" w:eastAsia="游ゴシック Light" w:cs="Arial" w:eastAsiaTheme="majorEastAsia"/>
          <w:sz w:val="22"/>
          <w:szCs w:val="22"/>
          <w:lang w:val="en-GB"/>
        </w:rPr>
        <w:t xml:space="preserve"> </w:t>
      </w:r>
      <w:r w:rsidRPr="6AF6D6F9" w:rsidR="2C2D1C07">
        <w:rPr>
          <w:rStyle w:val="normaltextrun"/>
          <w:rFonts w:ascii="Arial" w:hAnsi="Arial" w:eastAsia="游ゴシック Light" w:cs="Arial" w:eastAsiaTheme="majorEastAsia"/>
          <w:sz w:val="22"/>
          <w:szCs w:val="22"/>
          <w:lang w:val="en-GB"/>
        </w:rPr>
        <w:t xml:space="preserve">their</w:t>
      </w:r>
      <w:r w:rsidRPr="6AF6D6F9" w:rsidR="2C2D1C07">
        <w:rPr>
          <w:rStyle w:val="normaltextrun"/>
          <w:rFonts w:ascii="Arial" w:hAnsi="Arial" w:eastAsia="游ゴシック Light" w:cs="Arial" w:eastAsiaTheme="majorEastAsia"/>
          <w:sz w:val="22"/>
          <w:szCs w:val="22"/>
          <w:lang w:val="en-GB"/>
        </w:rPr>
        <w:t xml:space="preserve"> </w:t>
      </w:r>
      <w:r w:rsidRPr="6AF6D6F9" w:rsidR="1AA34297">
        <w:rPr>
          <w:rStyle w:val="normaltextrun"/>
          <w:rFonts w:ascii="Arial" w:hAnsi="Arial" w:eastAsia="游ゴシック Light" w:cs="Arial" w:eastAsiaTheme="majorEastAsia"/>
          <w:sz w:val="22"/>
          <w:szCs w:val="22"/>
          <w:lang w:val="en-GB"/>
        </w:rPr>
        <w:t xml:space="preserve">respective</w:t>
      </w:r>
      <w:r w:rsidRPr="6AF6D6F9" w:rsidR="1AA34297">
        <w:rPr>
          <w:rStyle w:val="normaltextrun"/>
          <w:rFonts w:ascii="Arial" w:hAnsi="Arial" w:eastAsia="游ゴシック Light" w:cs="Arial" w:eastAsiaTheme="majorEastAsia"/>
          <w:sz w:val="22"/>
          <w:szCs w:val="22"/>
          <w:lang w:val="en-GB"/>
        </w:rPr>
        <w:t xml:space="preserve"> </w:t>
      </w:r>
      <w:r w:rsidRPr="6AF6D6F9" w:rsidR="6F50FC37">
        <w:rPr>
          <w:rStyle w:val="normaltextrun"/>
          <w:rFonts w:ascii="Arial" w:hAnsi="Arial" w:eastAsia="游ゴシック Light" w:cs="Arial" w:eastAsiaTheme="majorEastAsia"/>
          <w:sz w:val="22"/>
          <w:szCs w:val="22"/>
          <w:lang w:val="en-GB"/>
        </w:rPr>
        <w:t>connections</w:t>
      </w:r>
      <w:r w:rsidRPr="6AF6D6F9" w:rsidR="6F50FC37">
        <w:rPr>
          <w:rStyle w:val="normaltextrun"/>
          <w:rFonts w:ascii="Arial" w:hAnsi="Arial" w:eastAsia="游ゴシック Light" w:cs="Arial" w:eastAsiaTheme="majorEastAsia"/>
          <w:sz w:val="22"/>
          <w:szCs w:val="22"/>
          <w:lang w:val="en-GB"/>
        </w:rPr>
        <w:t>.</w:t>
      </w:r>
    </w:p>
    <w:p w:rsidR="008756F7" w:rsidP="00C22C8E" w:rsidRDefault="008756F7" w14:paraId="356DCEA4" w14:textId="2CCD200F">
      <w:pPr>
        <w:pStyle w:val="paragraph"/>
        <w:spacing w:before="0" w:beforeAutospacing="0" w:after="0" w:afterAutospacing="0"/>
        <w:textAlignment w:val="baseline"/>
        <w:rPr>
          <w:rStyle w:val="normaltextrun"/>
          <w:rFonts w:ascii="Arial" w:hAnsi="Arial" w:cs="Arial" w:eastAsiaTheme="majorEastAsia"/>
          <w:sz w:val="22"/>
          <w:szCs w:val="22"/>
        </w:rPr>
      </w:pPr>
    </w:p>
    <w:p w:rsidRPr="005E18A4" w:rsidR="008756F7" w:rsidP="00C22C8E" w:rsidRDefault="00087B29" w14:paraId="38C658DC" w14:textId="2AF7DF1B">
      <w:pPr>
        <w:pStyle w:val="paragraph"/>
        <w:spacing w:before="0" w:beforeAutospacing="0" w:after="0" w:afterAutospacing="0"/>
        <w:textAlignment w:val="baseline"/>
        <w:rPr>
          <w:rStyle w:val="normaltextrun"/>
          <w:rFonts w:ascii="Arial" w:hAnsi="Arial" w:cs="Arial" w:eastAsiaTheme="majorEastAsia"/>
          <w:b/>
          <w:sz w:val="22"/>
          <w:szCs w:val="22"/>
        </w:rPr>
      </w:pPr>
      <w:r w:rsidRPr="005E18A4">
        <w:rPr>
          <w:rStyle w:val="normaltextrun"/>
          <w:rFonts w:ascii="Arial" w:hAnsi="Arial" w:cs="Arial" w:eastAsiaTheme="majorEastAsia"/>
          <w:b/>
          <w:bCs/>
          <w:noProof/>
          <w:sz w:val="22"/>
          <w:szCs w:val="22"/>
        </w:rPr>
        <w:drawing>
          <wp:anchor distT="0" distB="0" distL="114300" distR="114300" simplePos="0" relativeHeight="251658264" behindDoc="0" locked="0" layoutInCell="1" allowOverlap="1" wp14:anchorId="3F2820C2" wp14:editId="766A9C21">
            <wp:simplePos x="0" y="0"/>
            <wp:positionH relativeFrom="margin">
              <wp:posOffset>3052040</wp:posOffset>
            </wp:positionH>
            <wp:positionV relativeFrom="margin">
              <wp:posOffset>3698145</wp:posOffset>
            </wp:positionV>
            <wp:extent cx="2726055" cy="1737995"/>
            <wp:effectExtent l="0" t="0" r="0" b="0"/>
            <wp:wrapSquare wrapText="bothSides"/>
            <wp:docPr id="1918365871" name="Picture 1" descr="A drawing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65871" name="Picture 1" descr="A drawing of a diagram&#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26055" cy="1737995"/>
                    </a:xfrm>
                    <a:prstGeom prst="rect">
                      <a:avLst/>
                    </a:prstGeom>
                  </pic:spPr>
                </pic:pic>
              </a:graphicData>
            </a:graphic>
            <wp14:sizeRelH relativeFrom="margin">
              <wp14:pctWidth>0</wp14:pctWidth>
            </wp14:sizeRelH>
            <wp14:sizeRelV relativeFrom="margin">
              <wp14:pctHeight>0</wp14:pctHeight>
            </wp14:sizeRelV>
          </wp:anchor>
        </w:drawing>
      </w:r>
      <w:r w:rsidRPr="005E18A4" w:rsidR="008756F7">
        <w:rPr>
          <w:rStyle w:val="normaltextrun"/>
          <w:rFonts w:ascii="Arial" w:hAnsi="Arial" w:cs="Arial" w:eastAsiaTheme="majorEastAsia"/>
          <w:b/>
          <w:sz w:val="22"/>
          <w:szCs w:val="22"/>
        </w:rPr>
        <w:t xml:space="preserve">Concept 2: </w:t>
      </w:r>
      <w:r w:rsidRPr="005E18A4" w:rsidR="00531D94">
        <w:rPr>
          <w:rStyle w:val="normaltextrun"/>
          <w:rFonts w:ascii="Arial" w:hAnsi="Arial" w:cs="Arial" w:eastAsiaTheme="majorEastAsia"/>
          <w:b/>
          <w:sz w:val="22"/>
          <w:szCs w:val="22"/>
        </w:rPr>
        <w:t>Air Network</w:t>
      </w:r>
    </w:p>
    <w:p w:rsidR="00982C82" w:rsidP="6AF6D6F9" w:rsidRDefault="00E81A36" w14:paraId="47859717" w14:textId="381E8FB6">
      <w:pPr>
        <w:pStyle w:val="paragraph"/>
        <w:spacing w:before="0" w:beforeAutospacing="off" w:after="0" w:afterAutospacing="off"/>
        <w:textAlignment w:val="baseline"/>
        <w:rPr>
          <w:rStyle w:val="normaltextrun"/>
          <w:rFonts w:ascii="Arial" w:hAnsi="Arial" w:eastAsia="游ゴシック Light" w:cs="Arial" w:eastAsiaTheme="majorEastAsia"/>
          <w:sz w:val="22"/>
          <w:szCs w:val="22"/>
          <w:lang w:val="en-GB"/>
        </w:rPr>
      </w:pPr>
      <w:r w:rsidRPr="6AF6D6F9" w:rsidR="4A6B0A77">
        <w:rPr>
          <w:rStyle w:val="normaltextrun"/>
          <w:rFonts w:ascii="Arial" w:hAnsi="Arial" w:eastAsia="游ゴシック Light" w:cs="Arial" w:eastAsiaTheme="majorEastAsia"/>
          <w:sz w:val="22"/>
          <w:szCs w:val="22"/>
          <w:lang w:val="en-GB"/>
        </w:rPr>
        <w:t>This</w:t>
      </w:r>
      <w:r w:rsidRPr="6AF6D6F9" w:rsidR="4A6B0A77">
        <w:rPr>
          <w:rStyle w:val="normaltextrun"/>
          <w:rFonts w:ascii="Arial" w:hAnsi="Arial" w:eastAsia="游ゴシック Light" w:cs="Arial" w:eastAsiaTheme="majorEastAsia"/>
          <w:sz w:val="22"/>
          <w:szCs w:val="22"/>
          <w:lang w:val="en-GB"/>
        </w:rPr>
        <w:t xml:space="preserve"> concept resembles </w:t>
      </w:r>
      <w:r w:rsidRPr="6AF6D6F9" w:rsidR="4A6B0A77">
        <w:rPr>
          <w:rStyle w:val="normaltextrun"/>
          <w:rFonts w:ascii="Arial" w:hAnsi="Arial" w:eastAsia="游ゴシック Light" w:cs="Arial" w:eastAsiaTheme="majorEastAsia"/>
          <w:sz w:val="22"/>
          <w:szCs w:val="22"/>
          <w:lang w:val="en-GB"/>
        </w:rPr>
        <w:t>the</w:t>
      </w:r>
      <w:r w:rsidRPr="6AF6D6F9" w:rsidR="4A6B0A77">
        <w:rPr>
          <w:rStyle w:val="normaltextrun"/>
          <w:rFonts w:ascii="Arial" w:hAnsi="Arial" w:eastAsia="游ゴシック Light" w:cs="Arial" w:eastAsiaTheme="majorEastAsia"/>
          <w:sz w:val="22"/>
          <w:szCs w:val="22"/>
          <w:lang w:val="en-GB"/>
        </w:rPr>
        <w:t xml:space="preserve"> Network concept but is</w:t>
      </w:r>
      <w:r w:rsidRPr="6AF6D6F9" w:rsidR="4A6B0A77">
        <w:rPr>
          <w:rStyle w:val="normaltextrun"/>
          <w:rFonts w:ascii="Arial" w:hAnsi="Arial" w:eastAsia="游ゴシック Light" w:cs="Arial" w:eastAsiaTheme="majorEastAsia"/>
          <w:sz w:val="22"/>
          <w:szCs w:val="22"/>
          <w:lang w:val="en-GB"/>
        </w:rPr>
        <w:t xml:space="preserve"> </w:t>
      </w:r>
      <w:r w:rsidRPr="6AF6D6F9" w:rsidR="4A6B0A77">
        <w:rPr>
          <w:rStyle w:val="normaltextrun"/>
          <w:rFonts w:ascii="Arial" w:hAnsi="Arial" w:eastAsia="游ゴシック Light" w:cs="Arial" w:eastAsiaTheme="majorEastAsia"/>
          <w:sz w:val="22"/>
          <w:szCs w:val="22"/>
          <w:lang w:val="en-GB"/>
        </w:rPr>
        <w:t>(</w:t>
      </w:r>
      <w:r w:rsidRPr="6AF6D6F9" w:rsidR="4A6B0A77">
        <w:rPr>
          <w:rStyle w:val="normaltextrun"/>
          <w:rFonts w:ascii="Arial" w:hAnsi="Arial" w:eastAsia="游ゴシック Light" w:cs="Arial" w:eastAsiaTheme="majorEastAsia"/>
          <w:sz w:val="22"/>
          <w:szCs w:val="22"/>
          <w:lang w:val="en-GB"/>
        </w:rPr>
        <w:t>almost</w:t>
      </w:r>
      <w:r w:rsidRPr="6AF6D6F9" w:rsidR="4A6B0A77">
        <w:rPr>
          <w:rStyle w:val="normaltextrun"/>
          <w:rFonts w:ascii="Arial" w:hAnsi="Arial" w:eastAsia="游ゴシック Light" w:cs="Arial" w:eastAsiaTheme="majorEastAsia"/>
          <w:sz w:val="22"/>
          <w:szCs w:val="22"/>
          <w:lang w:val="en-GB"/>
        </w:rPr>
        <w:t xml:space="preserve">) </w:t>
      </w:r>
      <w:r w:rsidRPr="6AF6D6F9" w:rsidR="4A6B0A77">
        <w:rPr>
          <w:rStyle w:val="normaltextrun"/>
          <w:rFonts w:ascii="Arial" w:hAnsi="Arial" w:eastAsia="游ゴシック Light" w:cs="Arial" w:eastAsiaTheme="majorEastAsia"/>
          <w:sz w:val="22"/>
          <w:szCs w:val="22"/>
          <w:lang w:val="en-GB"/>
        </w:rPr>
        <w:t>two-dimensional</w:t>
      </w:r>
      <w:r w:rsidRPr="6AF6D6F9" w:rsidR="4A6B0A77">
        <w:rPr>
          <w:rStyle w:val="normaltextrun"/>
          <w:rFonts w:ascii="Arial" w:hAnsi="Arial" w:eastAsia="游ゴシック Light" w:cs="Arial" w:eastAsiaTheme="majorEastAsia"/>
          <w:sz w:val="22"/>
          <w:szCs w:val="22"/>
          <w:lang w:val="en-GB"/>
        </w:rPr>
        <w:t xml:space="preserve">. </w:t>
      </w:r>
      <w:r w:rsidRPr="6AF6D6F9" w:rsidR="4A6B0A77">
        <w:rPr>
          <w:rStyle w:val="normaltextrun"/>
          <w:rFonts w:ascii="Arial" w:hAnsi="Arial" w:eastAsia="游ゴシック Light" w:cs="Arial" w:eastAsiaTheme="majorEastAsia"/>
          <w:sz w:val="22"/>
          <w:szCs w:val="22"/>
          <w:lang w:val="en-GB"/>
        </w:rPr>
        <w:t>While</w:t>
      </w:r>
      <w:r w:rsidRPr="6AF6D6F9" w:rsidR="4A6B0A77">
        <w:rPr>
          <w:rStyle w:val="normaltextrun"/>
          <w:rFonts w:ascii="Arial" w:hAnsi="Arial" w:eastAsia="游ゴシック Light" w:cs="Arial" w:eastAsiaTheme="majorEastAsia"/>
          <w:sz w:val="22"/>
          <w:szCs w:val="22"/>
          <w:lang w:val="en-GB"/>
        </w:rPr>
        <w:t xml:space="preserve"> </w:t>
      </w:r>
      <w:r w:rsidRPr="6AF6D6F9" w:rsidR="4A6B0A77">
        <w:rPr>
          <w:rStyle w:val="normaltextrun"/>
          <w:rFonts w:ascii="Arial" w:hAnsi="Arial" w:eastAsia="游ゴシック Light" w:cs="Arial" w:eastAsiaTheme="majorEastAsia"/>
          <w:sz w:val="22"/>
          <w:szCs w:val="22"/>
          <w:lang w:val="en-GB"/>
        </w:rPr>
        <w:t>there</w:t>
      </w:r>
      <w:r w:rsidRPr="6AF6D6F9" w:rsidR="4A6B0A77">
        <w:rPr>
          <w:rStyle w:val="normaltextrun"/>
          <w:rFonts w:ascii="Arial" w:hAnsi="Arial" w:eastAsia="游ゴシック Light" w:cs="Arial" w:eastAsiaTheme="majorEastAsia"/>
          <w:sz w:val="22"/>
          <w:szCs w:val="22"/>
          <w:lang w:val="en-GB"/>
        </w:rPr>
        <w:t xml:space="preserve"> are </w:t>
      </w:r>
      <w:r w:rsidRPr="6AF6D6F9" w:rsidR="4A6B0A77">
        <w:rPr>
          <w:rStyle w:val="normaltextrun"/>
          <w:rFonts w:ascii="Arial" w:hAnsi="Arial" w:eastAsia="游ゴシック Light" w:cs="Arial" w:eastAsiaTheme="majorEastAsia"/>
          <w:sz w:val="22"/>
          <w:szCs w:val="22"/>
          <w:lang w:val="en-GB"/>
        </w:rPr>
        <w:t>pipes</w:t>
      </w:r>
      <w:r w:rsidRPr="6AF6D6F9" w:rsidR="4A6B0A77">
        <w:rPr>
          <w:rStyle w:val="normaltextrun"/>
          <w:rFonts w:ascii="Arial" w:hAnsi="Arial" w:eastAsia="游ゴシック Light" w:cs="Arial" w:eastAsiaTheme="majorEastAsia"/>
          <w:sz w:val="22"/>
          <w:szCs w:val="22"/>
          <w:lang w:val="en-GB"/>
        </w:rPr>
        <w:t xml:space="preserve"> at </w:t>
      </w:r>
      <w:r w:rsidRPr="6AF6D6F9" w:rsidR="4A6B0A77">
        <w:rPr>
          <w:rStyle w:val="normaltextrun"/>
          <w:rFonts w:ascii="Arial" w:hAnsi="Arial" w:eastAsia="游ゴシック Light" w:cs="Arial" w:eastAsiaTheme="majorEastAsia"/>
          <w:sz w:val="22"/>
          <w:szCs w:val="22"/>
          <w:lang w:val="en-GB"/>
        </w:rPr>
        <w:t>varying</w:t>
      </w:r>
      <w:r w:rsidRPr="6AF6D6F9" w:rsidR="4A6B0A77">
        <w:rPr>
          <w:rStyle w:val="normaltextrun"/>
          <w:rFonts w:ascii="Arial" w:hAnsi="Arial" w:eastAsia="游ゴシック Light" w:cs="Arial" w:eastAsiaTheme="majorEastAsia"/>
          <w:sz w:val="22"/>
          <w:szCs w:val="22"/>
          <w:lang w:val="en-GB"/>
        </w:rPr>
        <w:t xml:space="preserve"> </w:t>
      </w:r>
      <w:r w:rsidRPr="6AF6D6F9" w:rsidR="4A6B0A77">
        <w:rPr>
          <w:rStyle w:val="normaltextrun"/>
          <w:rFonts w:ascii="Arial" w:hAnsi="Arial" w:eastAsia="游ゴシック Light" w:cs="Arial" w:eastAsiaTheme="majorEastAsia"/>
          <w:sz w:val="22"/>
          <w:szCs w:val="22"/>
          <w:lang w:val="en-GB"/>
        </w:rPr>
        <w:t>heights</w:t>
      </w:r>
      <w:r w:rsidRPr="6AF6D6F9" w:rsidR="4A6B0A77">
        <w:rPr>
          <w:rStyle w:val="normaltextrun"/>
          <w:rFonts w:ascii="Arial" w:hAnsi="Arial" w:eastAsia="游ゴシック Light" w:cs="Arial" w:eastAsiaTheme="majorEastAsia"/>
          <w:sz w:val="22"/>
          <w:szCs w:val="22"/>
          <w:lang w:val="en-GB"/>
        </w:rPr>
        <w:t xml:space="preserve">, </w:t>
      </w:r>
      <w:r w:rsidRPr="6AF6D6F9" w:rsidR="4A6B0A77">
        <w:rPr>
          <w:rStyle w:val="normaltextrun"/>
          <w:rFonts w:ascii="Arial" w:hAnsi="Arial" w:eastAsia="游ゴシック Light" w:cs="Arial" w:eastAsiaTheme="majorEastAsia"/>
          <w:sz w:val="22"/>
          <w:szCs w:val="22"/>
          <w:lang w:val="en-GB"/>
        </w:rPr>
        <w:t>the</w:t>
      </w:r>
      <w:r w:rsidRPr="6AF6D6F9" w:rsidR="4A6B0A77">
        <w:rPr>
          <w:rStyle w:val="normaltextrun"/>
          <w:rFonts w:ascii="Arial" w:hAnsi="Arial" w:eastAsia="游ゴシック Light" w:cs="Arial" w:eastAsiaTheme="majorEastAsia"/>
          <w:sz w:val="22"/>
          <w:szCs w:val="22"/>
          <w:lang w:val="en-GB"/>
        </w:rPr>
        <w:t xml:space="preserve"> </w:t>
      </w:r>
      <w:r w:rsidRPr="6AF6D6F9" w:rsidR="4A6B0A77">
        <w:rPr>
          <w:rStyle w:val="normaltextrun"/>
          <w:rFonts w:ascii="Arial" w:hAnsi="Arial" w:eastAsia="游ゴシック Light" w:cs="Arial" w:eastAsiaTheme="majorEastAsia"/>
          <w:sz w:val="22"/>
          <w:szCs w:val="22"/>
          <w:lang w:val="en-GB"/>
        </w:rPr>
        <w:t>lowest</w:t>
      </w:r>
      <w:r w:rsidRPr="6AF6D6F9" w:rsidR="4A6B0A77">
        <w:rPr>
          <w:rStyle w:val="normaltextrun"/>
          <w:rFonts w:ascii="Arial" w:hAnsi="Arial" w:eastAsia="游ゴシック Light" w:cs="Arial" w:eastAsiaTheme="majorEastAsia"/>
          <w:sz w:val="22"/>
          <w:szCs w:val="22"/>
          <w:lang w:val="en-GB"/>
        </w:rPr>
        <w:t xml:space="preserve"> </w:t>
      </w:r>
      <w:r w:rsidRPr="6AF6D6F9" w:rsidR="4A6B0A77">
        <w:rPr>
          <w:rStyle w:val="normaltextrun"/>
          <w:rFonts w:ascii="Arial" w:hAnsi="Arial" w:eastAsia="游ゴシック Light" w:cs="Arial" w:eastAsiaTheme="majorEastAsia"/>
          <w:sz w:val="22"/>
          <w:szCs w:val="22"/>
          <w:lang w:val="en-GB"/>
        </w:rPr>
        <w:t>ones</w:t>
      </w:r>
      <w:r w:rsidRPr="6AF6D6F9" w:rsidR="4A6B0A77">
        <w:rPr>
          <w:rStyle w:val="normaltextrun"/>
          <w:rFonts w:ascii="Arial" w:hAnsi="Arial" w:eastAsia="游ゴシック Light" w:cs="Arial" w:eastAsiaTheme="majorEastAsia"/>
          <w:sz w:val="22"/>
          <w:szCs w:val="22"/>
          <w:lang w:val="en-GB"/>
        </w:rPr>
        <w:t xml:space="preserve"> are </w:t>
      </w:r>
      <w:r w:rsidRPr="6AF6D6F9" w:rsidR="4A6B0A77">
        <w:rPr>
          <w:rStyle w:val="normaltextrun"/>
          <w:rFonts w:ascii="Arial" w:hAnsi="Arial" w:eastAsia="游ゴシック Light" w:cs="Arial" w:eastAsiaTheme="majorEastAsia"/>
          <w:sz w:val="22"/>
          <w:szCs w:val="22"/>
          <w:lang w:val="en-GB"/>
        </w:rPr>
        <w:t>approximately</w:t>
      </w:r>
      <w:r w:rsidRPr="6AF6D6F9" w:rsidR="4A6B0A77">
        <w:rPr>
          <w:rStyle w:val="normaltextrun"/>
          <w:rFonts w:ascii="Arial" w:hAnsi="Arial" w:eastAsia="游ゴシック Light" w:cs="Arial" w:eastAsiaTheme="majorEastAsia"/>
          <w:sz w:val="22"/>
          <w:szCs w:val="22"/>
          <w:lang w:val="en-GB"/>
        </w:rPr>
        <w:t xml:space="preserve"> 2.5 meters </w:t>
      </w:r>
      <w:r w:rsidRPr="6AF6D6F9" w:rsidR="4A6B0A77">
        <w:rPr>
          <w:rStyle w:val="normaltextrun"/>
          <w:rFonts w:ascii="Arial" w:hAnsi="Arial" w:eastAsia="游ゴシック Light" w:cs="Arial" w:eastAsiaTheme="majorEastAsia"/>
          <w:sz w:val="22"/>
          <w:szCs w:val="22"/>
          <w:lang w:val="en-GB"/>
        </w:rPr>
        <w:t>above</w:t>
      </w:r>
      <w:r w:rsidRPr="6AF6D6F9" w:rsidR="4A6B0A77">
        <w:rPr>
          <w:rStyle w:val="normaltextrun"/>
          <w:rFonts w:ascii="Arial" w:hAnsi="Arial" w:eastAsia="游ゴシック Light" w:cs="Arial" w:eastAsiaTheme="majorEastAsia"/>
          <w:sz w:val="22"/>
          <w:szCs w:val="22"/>
          <w:lang w:val="en-GB"/>
        </w:rPr>
        <w:t xml:space="preserve"> </w:t>
      </w:r>
      <w:r w:rsidRPr="6AF6D6F9" w:rsidR="4A6B0A77">
        <w:rPr>
          <w:rStyle w:val="normaltextrun"/>
          <w:rFonts w:ascii="Arial" w:hAnsi="Arial" w:eastAsia="游ゴシック Light" w:cs="Arial" w:eastAsiaTheme="majorEastAsia"/>
          <w:sz w:val="22"/>
          <w:szCs w:val="22"/>
          <w:lang w:val="en-GB"/>
        </w:rPr>
        <w:t>ground</w:t>
      </w:r>
      <w:r w:rsidRPr="6AF6D6F9" w:rsidR="4A6B0A77">
        <w:rPr>
          <w:rStyle w:val="normaltextrun"/>
          <w:rFonts w:ascii="Arial" w:hAnsi="Arial" w:eastAsia="游ゴシック Light" w:cs="Arial" w:eastAsiaTheme="majorEastAsia"/>
          <w:sz w:val="22"/>
          <w:szCs w:val="22"/>
          <w:lang w:val="en-GB"/>
        </w:rPr>
        <w:t xml:space="preserve">, </w:t>
      </w:r>
      <w:r w:rsidRPr="6AF6D6F9" w:rsidR="4A6B0A77">
        <w:rPr>
          <w:rStyle w:val="normaltextrun"/>
          <w:rFonts w:ascii="Arial" w:hAnsi="Arial" w:eastAsia="游ゴシック Light" w:cs="Arial" w:eastAsiaTheme="majorEastAsia"/>
          <w:sz w:val="22"/>
          <w:szCs w:val="22"/>
          <w:lang w:val="en-GB"/>
        </w:rPr>
        <w:t>allowing</w:t>
      </w:r>
      <w:r w:rsidRPr="6AF6D6F9" w:rsidR="4A6B0A77">
        <w:rPr>
          <w:rStyle w:val="normaltextrun"/>
          <w:rFonts w:ascii="Arial" w:hAnsi="Arial" w:eastAsia="游ゴシック Light" w:cs="Arial" w:eastAsiaTheme="majorEastAsia"/>
          <w:sz w:val="22"/>
          <w:szCs w:val="22"/>
          <w:lang w:val="en-GB"/>
        </w:rPr>
        <w:t xml:space="preserve"> </w:t>
      </w:r>
      <w:r w:rsidRPr="6AF6D6F9" w:rsidR="4A6B0A77">
        <w:rPr>
          <w:rStyle w:val="normaltextrun"/>
          <w:rFonts w:ascii="Arial" w:hAnsi="Arial" w:eastAsia="游ゴシック Light" w:cs="Arial" w:eastAsiaTheme="majorEastAsia"/>
          <w:sz w:val="22"/>
          <w:szCs w:val="22"/>
          <w:lang w:val="en-GB"/>
        </w:rPr>
        <w:t>people</w:t>
      </w:r>
      <w:r w:rsidRPr="6AF6D6F9" w:rsidR="4A6B0A77">
        <w:rPr>
          <w:rStyle w:val="normaltextrun"/>
          <w:rFonts w:ascii="Arial" w:hAnsi="Arial" w:eastAsia="游ゴシック Light" w:cs="Arial" w:eastAsiaTheme="majorEastAsia"/>
          <w:sz w:val="22"/>
          <w:szCs w:val="22"/>
          <w:lang w:val="en-GB"/>
        </w:rPr>
        <w:t xml:space="preserve"> </w:t>
      </w:r>
      <w:r w:rsidRPr="6AF6D6F9" w:rsidR="4A6B0A77">
        <w:rPr>
          <w:rStyle w:val="normaltextrun"/>
          <w:rFonts w:ascii="Arial" w:hAnsi="Arial" w:eastAsia="游ゴシック Light" w:cs="Arial" w:eastAsiaTheme="majorEastAsia"/>
          <w:sz w:val="22"/>
          <w:szCs w:val="22"/>
          <w:lang w:val="en-GB"/>
        </w:rPr>
        <w:t>to</w:t>
      </w:r>
      <w:r w:rsidRPr="6AF6D6F9" w:rsidR="4A6B0A77">
        <w:rPr>
          <w:rStyle w:val="normaltextrun"/>
          <w:rFonts w:ascii="Arial" w:hAnsi="Arial" w:eastAsia="游ゴシック Light" w:cs="Arial" w:eastAsiaTheme="majorEastAsia"/>
          <w:sz w:val="22"/>
          <w:szCs w:val="22"/>
          <w:lang w:val="en-GB"/>
        </w:rPr>
        <w:t xml:space="preserve"> walk </w:t>
      </w:r>
      <w:r w:rsidRPr="6AF6D6F9" w:rsidR="4A6B0A77">
        <w:rPr>
          <w:rStyle w:val="normaltextrun"/>
          <w:rFonts w:ascii="Arial" w:hAnsi="Arial" w:eastAsia="游ゴシック Light" w:cs="Arial" w:eastAsiaTheme="majorEastAsia"/>
          <w:sz w:val="22"/>
          <w:szCs w:val="22"/>
          <w:lang w:val="en-GB"/>
        </w:rPr>
        <w:t>underneath</w:t>
      </w:r>
      <w:r w:rsidRPr="6AF6D6F9" w:rsidR="4A6B0A77">
        <w:rPr>
          <w:rStyle w:val="normaltextrun"/>
          <w:rFonts w:ascii="Arial" w:hAnsi="Arial" w:eastAsia="游ゴシック Light" w:cs="Arial" w:eastAsiaTheme="majorEastAsia"/>
          <w:sz w:val="22"/>
          <w:szCs w:val="22"/>
          <w:lang w:val="en-GB"/>
        </w:rPr>
        <w:t xml:space="preserve"> preserving </w:t>
      </w:r>
      <w:r w:rsidRPr="6AF6D6F9" w:rsidR="4A6B0A77">
        <w:rPr>
          <w:rStyle w:val="normaltextrun"/>
          <w:rFonts w:ascii="Arial" w:hAnsi="Arial" w:eastAsia="游ゴシック Light" w:cs="Arial" w:eastAsiaTheme="majorEastAsia"/>
          <w:sz w:val="22"/>
          <w:szCs w:val="22"/>
          <w:lang w:val="en-GB"/>
        </w:rPr>
        <w:t>the</w:t>
      </w:r>
      <w:r w:rsidRPr="6AF6D6F9" w:rsidR="4A6B0A77">
        <w:rPr>
          <w:rStyle w:val="normaltextrun"/>
          <w:rFonts w:ascii="Arial" w:hAnsi="Arial" w:eastAsia="游ゴシック Light" w:cs="Arial" w:eastAsiaTheme="majorEastAsia"/>
          <w:sz w:val="22"/>
          <w:szCs w:val="22"/>
          <w:lang w:val="en-GB"/>
        </w:rPr>
        <w:t xml:space="preserve"> </w:t>
      </w:r>
      <w:r w:rsidRPr="6AF6D6F9" w:rsidR="4A6B0A77">
        <w:rPr>
          <w:rStyle w:val="normaltextrun"/>
          <w:rFonts w:ascii="Arial" w:hAnsi="Arial" w:eastAsia="游ゴシック Light" w:cs="Arial" w:eastAsiaTheme="majorEastAsia"/>
          <w:sz w:val="22"/>
          <w:szCs w:val="22"/>
          <w:lang w:val="en-GB"/>
        </w:rPr>
        <w:t>walking</w:t>
      </w:r>
      <w:r w:rsidRPr="6AF6D6F9" w:rsidR="4A6B0A77">
        <w:rPr>
          <w:rStyle w:val="normaltextrun"/>
          <w:rFonts w:ascii="Arial" w:hAnsi="Arial" w:eastAsia="游ゴシック Light" w:cs="Arial" w:eastAsiaTheme="majorEastAsia"/>
          <w:sz w:val="22"/>
          <w:szCs w:val="22"/>
          <w:lang w:val="en-GB"/>
        </w:rPr>
        <w:t xml:space="preserve"> routes of </w:t>
      </w:r>
      <w:r w:rsidRPr="6AF6D6F9" w:rsidR="0AC60A80">
        <w:rPr>
          <w:rStyle w:val="normaltextrun"/>
          <w:rFonts w:ascii="Arial" w:hAnsi="Arial" w:eastAsia="游ゴシック Light" w:cs="Arial" w:eastAsiaTheme="majorEastAsia"/>
          <w:sz w:val="22"/>
          <w:szCs w:val="22"/>
          <w:lang w:val="en-GB"/>
        </w:rPr>
        <w:t>GLOW</w:t>
      </w:r>
      <w:r w:rsidRPr="6AF6D6F9" w:rsidR="4A6B0A77">
        <w:rPr>
          <w:rStyle w:val="normaltextrun"/>
          <w:rFonts w:ascii="Arial" w:hAnsi="Arial" w:eastAsia="游ゴシック Light" w:cs="Arial" w:eastAsiaTheme="majorEastAsia"/>
          <w:sz w:val="22"/>
          <w:szCs w:val="22"/>
          <w:lang w:val="en-GB"/>
        </w:rPr>
        <w:t xml:space="preserve">. </w:t>
      </w:r>
      <w:r w:rsidRPr="6AF6D6F9" w:rsidR="4A6B0A77">
        <w:rPr>
          <w:rStyle w:val="normaltextrun"/>
          <w:rFonts w:ascii="Arial" w:hAnsi="Arial" w:eastAsia="游ゴシック Light" w:cs="Arial" w:eastAsiaTheme="majorEastAsia"/>
          <w:sz w:val="22"/>
          <w:szCs w:val="22"/>
          <w:lang w:val="en-GB"/>
        </w:rPr>
        <w:t>Despite</w:t>
      </w:r>
      <w:r w:rsidRPr="6AF6D6F9" w:rsidR="4A6B0A77">
        <w:rPr>
          <w:rStyle w:val="normaltextrun"/>
          <w:rFonts w:ascii="Arial" w:hAnsi="Arial" w:eastAsia="游ゴシック Light" w:cs="Arial" w:eastAsiaTheme="majorEastAsia"/>
          <w:sz w:val="22"/>
          <w:szCs w:val="22"/>
          <w:lang w:val="en-GB"/>
        </w:rPr>
        <w:t xml:space="preserve"> </w:t>
      </w:r>
      <w:r w:rsidRPr="6AF6D6F9" w:rsidR="4A6B0A77">
        <w:rPr>
          <w:rStyle w:val="normaltextrun"/>
          <w:rFonts w:ascii="Arial" w:hAnsi="Arial" w:eastAsia="游ゴシック Light" w:cs="Arial" w:eastAsiaTheme="majorEastAsia"/>
          <w:sz w:val="22"/>
          <w:szCs w:val="22"/>
          <w:lang w:val="en-GB"/>
        </w:rPr>
        <w:t>its</w:t>
      </w:r>
      <w:r w:rsidRPr="6AF6D6F9" w:rsidR="4A6B0A77">
        <w:rPr>
          <w:rStyle w:val="normaltextrun"/>
          <w:rFonts w:ascii="Arial" w:hAnsi="Arial" w:eastAsia="游ゴシック Light" w:cs="Arial" w:eastAsiaTheme="majorEastAsia"/>
          <w:sz w:val="22"/>
          <w:szCs w:val="22"/>
          <w:lang w:val="en-GB"/>
        </w:rPr>
        <w:t xml:space="preserve"> different </w:t>
      </w:r>
      <w:r w:rsidRPr="6AF6D6F9" w:rsidR="4A6B0A77">
        <w:rPr>
          <w:rStyle w:val="normaltextrun"/>
          <w:rFonts w:ascii="Arial" w:hAnsi="Arial" w:eastAsia="游ゴシック Light" w:cs="Arial" w:eastAsiaTheme="majorEastAsia"/>
          <w:sz w:val="22"/>
          <w:szCs w:val="22"/>
          <w:lang w:val="en-GB"/>
        </w:rPr>
        <w:t>structure</w:t>
      </w:r>
      <w:r w:rsidRPr="6AF6D6F9" w:rsidR="4A6B0A77">
        <w:rPr>
          <w:rStyle w:val="normaltextrun"/>
          <w:rFonts w:ascii="Arial" w:hAnsi="Arial" w:eastAsia="游ゴシック Light" w:cs="Arial" w:eastAsiaTheme="majorEastAsia"/>
          <w:sz w:val="22"/>
          <w:szCs w:val="22"/>
          <w:lang w:val="en-GB"/>
        </w:rPr>
        <w:t xml:space="preserve">, </w:t>
      </w:r>
      <w:r w:rsidRPr="6AF6D6F9" w:rsidR="4A6B0A77">
        <w:rPr>
          <w:rStyle w:val="normaltextrun"/>
          <w:rFonts w:ascii="Arial" w:hAnsi="Arial" w:eastAsia="游ゴシック Light" w:cs="Arial" w:eastAsiaTheme="majorEastAsia"/>
          <w:sz w:val="22"/>
          <w:szCs w:val="22"/>
          <w:lang w:val="en-GB"/>
        </w:rPr>
        <w:t>the</w:t>
      </w:r>
      <w:r w:rsidRPr="6AF6D6F9" w:rsidR="4A6B0A77">
        <w:rPr>
          <w:rStyle w:val="normaltextrun"/>
          <w:rFonts w:ascii="Arial" w:hAnsi="Arial" w:eastAsia="游ゴシック Light" w:cs="Arial" w:eastAsiaTheme="majorEastAsia"/>
          <w:sz w:val="22"/>
          <w:szCs w:val="22"/>
          <w:lang w:val="en-GB"/>
        </w:rPr>
        <w:t xml:space="preserve"> concept </w:t>
      </w:r>
      <w:r w:rsidRPr="6AF6D6F9" w:rsidR="4A6B0A77">
        <w:rPr>
          <w:rStyle w:val="normaltextrun"/>
          <w:rFonts w:ascii="Arial" w:hAnsi="Arial" w:eastAsia="游ゴシック Light" w:cs="Arial" w:eastAsiaTheme="majorEastAsia"/>
          <w:sz w:val="22"/>
          <w:szCs w:val="22"/>
          <w:lang w:val="en-GB"/>
        </w:rPr>
        <w:t>operates</w:t>
      </w:r>
      <w:r w:rsidRPr="6AF6D6F9" w:rsidR="4A6B0A77">
        <w:rPr>
          <w:rStyle w:val="normaltextrun"/>
          <w:rFonts w:ascii="Arial" w:hAnsi="Arial" w:eastAsia="游ゴシック Light" w:cs="Arial" w:eastAsiaTheme="majorEastAsia"/>
          <w:sz w:val="22"/>
          <w:szCs w:val="22"/>
          <w:lang w:val="en-GB"/>
        </w:rPr>
        <w:t xml:space="preserve"> </w:t>
      </w:r>
      <w:r w:rsidRPr="6AF6D6F9" w:rsidR="4A6B0A77">
        <w:rPr>
          <w:rStyle w:val="normaltextrun"/>
          <w:rFonts w:ascii="Arial" w:hAnsi="Arial" w:eastAsia="游ゴシック Light" w:cs="Arial" w:eastAsiaTheme="majorEastAsia"/>
          <w:sz w:val="22"/>
          <w:szCs w:val="22"/>
          <w:lang w:val="en-GB"/>
        </w:rPr>
        <w:t>the</w:t>
      </w:r>
      <w:r w:rsidRPr="6AF6D6F9" w:rsidR="4A6B0A77">
        <w:rPr>
          <w:rStyle w:val="normaltextrun"/>
          <w:rFonts w:ascii="Arial" w:hAnsi="Arial" w:eastAsia="游ゴシック Light" w:cs="Arial" w:eastAsiaTheme="majorEastAsia"/>
          <w:sz w:val="22"/>
          <w:szCs w:val="22"/>
          <w:lang w:val="en-GB"/>
        </w:rPr>
        <w:t xml:space="preserve"> </w:t>
      </w:r>
      <w:r w:rsidRPr="6AF6D6F9" w:rsidR="4A6B0A77">
        <w:rPr>
          <w:rStyle w:val="normaltextrun"/>
          <w:rFonts w:ascii="Arial" w:hAnsi="Arial" w:eastAsia="游ゴシック Light" w:cs="Arial" w:eastAsiaTheme="majorEastAsia"/>
          <w:sz w:val="22"/>
          <w:szCs w:val="22"/>
          <w:lang w:val="en-GB"/>
        </w:rPr>
        <w:t>same</w:t>
      </w:r>
      <w:r w:rsidRPr="6AF6D6F9" w:rsidR="4A6B0A77">
        <w:rPr>
          <w:rStyle w:val="normaltextrun"/>
          <w:rFonts w:ascii="Arial" w:hAnsi="Arial" w:eastAsia="游ゴシック Light" w:cs="Arial" w:eastAsiaTheme="majorEastAsia"/>
          <w:sz w:val="22"/>
          <w:szCs w:val="22"/>
          <w:lang w:val="en-GB"/>
        </w:rPr>
        <w:t xml:space="preserve"> way as </w:t>
      </w:r>
      <w:r w:rsidRPr="6AF6D6F9" w:rsidR="4A6B0A77">
        <w:rPr>
          <w:rStyle w:val="normaltextrun"/>
          <w:rFonts w:ascii="Arial" w:hAnsi="Arial" w:eastAsia="游ゴシック Light" w:cs="Arial" w:eastAsiaTheme="majorEastAsia"/>
          <w:sz w:val="22"/>
          <w:szCs w:val="22"/>
          <w:lang w:val="en-GB"/>
        </w:rPr>
        <w:t>the</w:t>
      </w:r>
      <w:r w:rsidRPr="6AF6D6F9" w:rsidR="4A6B0A77">
        <w:rPr>
          <w:rStyle w:val="normaltextrun"/>
          <w:rFonts w:ascii="Arial" w:hAnsi="Arial" w:eastAsia="游ゴシック Light" w:cs="Arial" w:eastAsiaTheme="majorEastAsia"/>
          <w:sz w:val="22"/>
          <w:szCs w:val="22"/>
          <w:lang w:val="en-GB"/>
        </w:rPr>
        <w:t xml:space="preserve"> Network concept.</w:t>
      </w:r>
    </w:p>
    <w:p w:rsidR="008E7A0F" w:rsidP="00C22C8E" w:rsidRDefault="008E7A0F" w14:paraId="7266A6C6" w14:textId="3009344D">
      <w:pPr>
        <w:pStyle w:val="paragraph"/>
        <w:spacing w:before="0" w:beforeAutospacing="0" w:after="0" w:afterAutospacing="0"/>
        <w:textAlignment w:val="baseline"/>
        <w:rPr>
          <w:rStyle w:val="normaltextrun"/>
          <w:rFonts w:ascii="Arial" w:hAnsi="Arial" w:cs="Arial" w:eastAsiaTheme="majorEastAsia"/>
          <w:sz w:val="22"/>
          <w:szCs w:val="22"/>
        </w:rPr>
      </w:pPr>
    </w:p>
    <w:p w:rsidRPr="00AA429B" w:rsidR="00C83F52" w:rsidP="00C22C8E" w:rsidRDefault="00087B29" w14:paraId="5241C29D" w14:textId="3D07F34B">
      <w:pPr>
        <w:pStyle w:val="paragraph"/>
        <w:spacing w:before="0" w:beforeAutospacing="0" w:after="0" w:afterAutospacing="0"/>
        <w:textAlignment w:val="baseline"/>
        <w:rPr>
          <w:rStyle w:val="normaltextrun"/>
          <w:rFonts w:ascii="Arial" w:hAnsi="Arial" w:cs="Arial" w:eastAsiaTheme="majorEastAsia"/>
          <w:b/>
          <w:sz w:val="22"/>
          <w:szCs w:val="22"/>
        </w:rPr>
      </w:pPr>
      <w:r>
        <w:rPr>
          <w:noProof/>
        </w:rPr>
        <mc:AlternateContent>
          <mc:Choice Requires="wps">
            <w:drawing>
              <wp:anchor distT="0" distB="0" distL="114300" distR="114300" simplePos="0" relativeHeight="251658277" behindDoc="0" locked="0" layoutInCell="1" allowOverlap="1" wp14:anchorId="381B48F4" wp14:editId="441E6CE9">
                <wp:simplePos x="0" y="0"/>
                <wp:positionH relativeFrom="margin">
                  <wp:posOffset>3036367</wp:posOffset>
                </wp:positionH>
                <wp:positionV relativeFrom="paragraph">
                  <wp:posOffset>8795</wp:posOffset>
                </wp:positionV>
                <wp:extent cx="2773680" cy="635"/>
                <wp:effectExtent l="0" t="0" r="7620" b="8255"/>
                <wp:wrapSquare wrapText="bothSides"/>
                <wp:docPr id="859934069" name="Text Box 1"/>
                <wp:cNvGraphicFramePr/>
                <a:graphic xmlns:a="http://schemas.openxmlformats.org/drawingml/2006/main">
                  <a:graphicData uri="http://schemas.microsoft.com/office/word/2010/wordprocessingShape">
                    <wps:wsp>
                      <wps:cNvSpPr txBox="1"/>
                      <wps:spPr>
                        <a:xfrm>
                          <a:off x="0" y="0"/>
                          <a:ext cx="2773680" cy="635"/>
                        </a:xfrm>
                        <a:prstGeom prst="rect">
                          <a:avLst/>
                        </a:prstGeom>
                        <a:solidFill>
                          <a:prstClr val="white"/>
                        </a:solidFill>
                        <a:ln>
                          <a:noFill/>
                        </a:ln>
                      </wps:spPr>
                      <wps:txbx>
                        <w:txbxContent>
                          <w:p w:rsidRPr="00C11F18" w:rsidR="006E2310" w:rsidP="006E2310" w:rsidRDefault="006E2310" w14:paraId="74BAE704" w14:textId="33F391E9">
                            <w:pPr>
                              <w:pStyle w:val="Bijschrift"/>
                              <w:rPr>
                                <w:rFonts w:cs="Arial" w:eastAsiaTheme="majorEastAsia"/>
                                <w:b/>
                                <w:bCs/>
                                <w:kern w:val="0"/>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8</w:t>
                            </w:r>
                            <w:r w:rsidRPr="00C11F18">
                              <w:fldChar w:fldCharType="end"/>
                            </w:r>
                            <w:r w:rsidRPr="00C11F18">
                              <w:t xml:space="preserve"> </w:t>
                            </w:r>
                            <w:r w:rsidRPr="00C11F18" w:rsidR="0042672E">
                              <w:t>Air network,</w:t>
                            </w:r>
                            <w:r w:rsidRPr="00C11F18">
                              <w:t xml:space="preserve"> philips museum square </w:t>
                            </w:r>
                            <w:r w:rsidRPr="00C11F18" w:rsidR="005F166A">
                              <w:t>overhead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2F247173">
              <v:shape id="_x0000_s1033" style="position:absolute;margin-left:239.1pt;margin-top:.7pt;width:218.4pt;height:.05pt;z-index:25165827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VyrGgIAAD8EAAAOAAAAZHJzL2Uyb0RvYy54bWysU8Fu2zAMvQ/YPwi6L05SL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" w14:anchorId="381B48F4">
                <v:textbox style="mso-fit-shape-to-text:t" inset="0,0,0,0">
                  <w:txbxContent>
                    <w:p w:rsidRPr="00C11F18" w:rsidR="006E2310" w:rsidP="006E2310" w:rsidRDefault="006E2310" w14:paraId="5F1682AC" w14:textId="33F391E9">
                      <w:pPr>
                        <w:pStyle w:val="Bijschrift"/>
                        <w:rPr>
                          <w:rFonts w:cs="Arial" w:eastAsiaTheme="majorEastAsia"/>
                          <w:b/>
                          <w:bCs/>
                          <w:kern w:val="0"/>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8</w:t>
                      </w:r>
                      <w:r w:rsidRPr="00C11F18">
                        <w:fldChar w:fldCharType="end"/>
                      </w:r>
                      <w:r w:rsidRPr="00C11F18">
                        <w:t xml:space="preserve"> </w:t>
                      </w:r>
                      <w:r w:rsidRPr="00C11F18" w:rsidR="0042672E">
                        <w:t>Air network,</w:t>
                      </w:r>
                      <w:r w:rsidRPr="00C11F18">
                        <w:t xml:space="preserve"> philips museum square </w:t>
                      </w:r>
                      <w:r w:rsidRPr="00C11F18" w:rsidR="005F166A">
                        <w:t>overhead</w:t>
                      </w:r>
                    </w:p>
                  </w:txbxContent>
                </v:textbox>
                <w10:wrap type="square" anchorx="margin"/>
              </v:shape>
            </w:pict>
          </mc:Fallback>
        </mc:AlternateContent>
      </w:r>
      <w:r w:rsidRPr="00AA429B" w:rsidR="008E7A0F">
        <w:rPr>
          <w:rStyle w:val="normaltextrun"/>
          <w:rFonts w:ascii="Arial" w:hAnsi="Arial" w:cs="Arial" w:eastAsiaTheme="majorEastAsia"/>
          <w:b/>
          <w:sz w:val="22"/>
          <w:szCs w:val="22"/>
        </w:rPr>
        <w:t>Concept 3:</w:t>
      </w:r>
      <w:r w:rsidRPr="00AA429B" w:rsidR="00C83F52">
        <w:rPr>
          <w:rStyle w:val="normaltextrun"/>
          <w:rFonts w:ascii="Arial" w:hAnsi="Arial" w:cs="Arial" w:eastAsiaTheme="majorEastAsia"/>
          <w:b/>
          <w:sz w:val="22"/>
          <w:szCs w:val="22"/>
        </w:rPr>
        <w:t xml:space="preserve"> Spider Web</w:t>
      </w:r>
    </w:p>
    <w:p w:rsidR="00E81A36" w:rsidP="00C22C8E" w:rsidRDefault="00087B29" w14:paraId="091B58AA" w14:textId="1A2E1E17">
      <w:pPr>
        <w:pStyle w:val="paragraph"/>
        <w:spacing w:before="0" w:beforeAutospacing="0" w:after="0" w:afterAutospacing="0"/>
        <w:textAlignment w:val="baseline"/>
        <w:rPr>
          <w:rFonts w:ascii="Arial" w:hAnsi="Arial" w:cs="Arial"/>
          <w:sz w:val="22"/>
          <w:szCs w:val="22"/>
        </w:rPr>
      </w:pPr>
      <w:r w:rsidRPr="00AA429B">
        <w:rPr>
          <w:rStyle w:val="normaltextrun"/>
          <w:rFonts w:ascii="Arial" w:hAnsi="Arial" w:cs="Arial" w:eastAsiaTheme="majorEastAsia"/>
          <w:b/>
          <w:bCs/>
          <w:noProof/>
          <w:sz w:val="22"/>
          <w:szCs w:val="22"/>
        </w:rPr>
        <w:drawing>
          <wp:anchor distT="0" distB="0" distL="114300" distR="114300" simplePos="0" relativeHeight="251658263" behindDoc="0" locked="0" layoutInCell="1" allowOverlap="1" wp14:anchorId="5EF51135" wp14:editId="5C726C1D">
            <wp:simplePos x="0" y="0"/>
            <wp:positionH relativeFrom="margin">
              <wp:align>right</wp:align>
            </wp:positionH>
            <wp:positionV relativeFrom="margin">
              <wp:posOffset>5568829</wp:posOffset>
            </wp:positionV>
            <wp:extent cx="2683510" cy="1508760"/>
            <wp:effectExtent l="0" t="0" r="2540" b="0"/>
            <wp:wrapSquare wrapText="bothSides"/>
            <wp:docPr id="619095468" name="Picture 1" descr="A drawing of a structure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95468" name="Picture 1" descr="A drawing of a structure with colored lin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83510" cy="1508760"/>
                    </a:xfrm>
                    <a:prstGeom prst="rect">
                      <a:avLst/>
                    </a:prstGeom>
                  </pic:spPr>
                </pic:pic>
              </a:graphicData>
            </a:graphic>
            <wp14:sizeRelH relativeFrom="margin">
              <wp14:pctWidth>0</wp14:pctWidth>
            </wp14:sizeRelH>
            <wp14:sizeRelV relativeFrom="margin">
              <wp14:pctHeight>0</wp14:pctHeight>
            </wp14:sizeRelV>
          </wp:anchor>
        </w:drawing>
      </w:r>
      <w:r w:rsidRPr="0057670C" w:rsidR="00AA429B">
        <w:rPr>
          <w:rFonts w:ascii="Arial" w:hAnsi="Arial" w:cs="Arial" w:eastAsiaTheme="majorEastAsia"/>
          <w:sz w:val="22"/>
          <w:szCs w:val="22"/>
        </w:rPr>
        <w:t xml:space="preserve">This concept </w:t>
      </w:r>
      <w:r w:rsidRPr="0057670C" w:rsidR="0057670C">
        <w:rPr>
          <w:rFonts w:ascii="Arial" w:hAnsi="Arial" w:cs="Arial"/>
          <w:sz w:val="22"/>
          <w:szCs w:val="22"/>
        </w:rPr>
        <w:t>follows</w:t>
      </w:r>
      <w:r w:rsidRPr="0057670C" w:rsidR="00757260">
        <w:rPr>
          <w:rFonts w:ascii="Arial" w:hAnsi="Arial" w:cs="Arial" w:eastAsiaTheme="majorEastAsia"/>
          <w:sz w:val="22"/>
          <w:szCs w:val="22"/>
        </w:rPr>
        <w:t xml:space="preserve"> the same principle </w:t>
      </w:r>
      <w:r w:rsidRPr="0057670C" w:rsidR="00414D6A">
        <w:rPr>
          <w:rFonts w:ascii="Arial" w:hAnsi="Arial" w:cs="Arial" w:eastAsiaTheme="majorEastAsia"/>
          <w:sz w:val="22"/>
          <w:szCs w:val="22"/>
        </w:rPr>
        <w:t>as the Air Network concept</w:t>
      </w:r>
      <w:r w:rsidRPr="0057670C" w:rsidR="0057670C">
        <w:rPr>
          <w:rFonts w:ascii="Arial" w:hAnsi="Arial" w:cs="Arial"/>
          <w:sz w:val="22"/>
          <w:szCs w:val="22"/>
        </w:rPr>
        <w:t xml:space="preserve">, with </w:t>
      </w:r>
      <w:r w:rsidRPr="0057670C" w:rsidR="00664839">
        <w:rPr>
          <w:rFonts w:ascii="Arial" w:hAnsi="Arial" w:cs="Arial" w:eastAsiaTheme="majorEastAsia"/>
          <w:sz w:val="22"/>
          <w:szCs w:val="22"/>
        </w:rPr>
        <w:t xml:space="preserve">all </w:t>
      </w:r>
      <w:r w:rsidRPr="0057670C" w:rsidR="0057670C">
        <w:rPr>
          <w:rFonts w:ascii="Arial" w:hAnsi="Arial" w:cs="Arial"/>
          <w:sz w:val="22"/>
          <w:szCs w:val="22"/>
        </w:rPr>
        <w:t>elements</w:t>
      </w:r>
      <w:r w:rsidRPr="0057670C" w:rsidR="00664839">
        <w:rPr>
          <w:rFonts w:ascii="Arial" w:hAnsi="Arial" w:cs="Arial" w:eastAsiaTheme="majorEastAsia"/>
          <w:sz w:val="22"/>
          <w:szCs w:val="22"/>
        </w:rPr>
        <w:t xml:space="preserve"> above the people</w:t>
      </w:r>
      <w:r w:rsidRPr="0057670C" w:rsidR="006A3C3A">
        <w:rPr>
          <w:rFonts w:ascii="Arial" w:hAnsi="Arial" w:cs="Arial" w:eastAsiaTheme="majorEastAsia"/>
          <w:sz w:val="22"/>
          <w:szCs w:val="22"/>
        </w:rPr>
        <w:t xml:space="preserve">. </w:t>
      </w:r>
      <w:r w:rsidRPr="0057670C" w:rsidR="0057670C">
        <w:rPr>
          <w:rFonts w:ascii="Arial" w:hAnsi="Arial" w:cs="Arial"/>
          <w:sz w:val="22"/>
          <w:szCs w:val="22"/>
        </w:rPr>
        <w:t>However,</w:t>
      </w:r>
      <w:r w:rsidRPr="0057670C" w:rsidR="00515269">
        <w:rPr>
          <w:rFonts w:ascii="Arial" w:hAnsi="Arial" w:cs="Arial" w:eastAsiaTheme="majorEastAsia"/>
          <w:sz w:val="22"/>
          <w:szCs w:val="22"/>
        </w:rPr>
        <w:t xml:space="preserve"> this </w:t>
      </w:r>
      <w:r w:rsidRPr="0057670C" w:rsidR="0057670C">
        <w:rPr>
          <w:rFonts w:ascii="Arial" w:hAnsi="Arial" w:cs="Arial"/>
          <w:sz w:val="22"/>
          <w:szCs w:val="22"/>
        </w:rPr>
        <w:t>design features</w:t>
      </w:r>
      <w:r w:rsidRPr="0057670C" w:rsidR="00AF7E41">
        <w:rPr>
          <w:rFonts w:ascii="Arial" w:hAnsi="Arial" w:cs="Arial" w:eastAsiaTheme="majorEastAsia"/>
          <w:sz w:val="22"/>
          <w:szCs w:val="22"/>
        </w:rPr>
        <w:t xml:space="preserve"> pipes </w:t>
      </w:r>
      <w:r w:rsidRPr="0057670C" w:rsidR="0057670C">
        <w:rPr>
          <w:rFonts w:ascii="Arial" w:hAnsi="Arial" w:cs="Arial"/>
          <w:sz w:val="22"/>
          <w:szCs w:val="22"/>
        </w:rPr>
        <w:t xml:space="preserve">arranged </w:t>
      </w:r>
      <w:r w:rsidRPr="0057670C" w:rsidR="00AF7E41">
        <w:rPr>
          <w:rFonts w:ascii="Arial" w:hAnsi="Arial" w:cs="Arial" w:eastAsiaTheme="majorEastAsia"/>
          <w:sz w:val="22"/>
          <w:szCs w:val="22"/>
        </w:rPr>
        <w:t xml:space="preserve">in a </w:t>
      </w:r>
      <w:r w:rsidRPr="0057670C" w:rsidR="00DA5BAA">
        <w:rPr>
          <w:rFonts w:ascii="Arial" w:hAnsi="Arial" w:cs="Arial" w:eastAsiaTheme="majorEastAsia"/>
          <w:sz w:val="22"/>
          <w:szCs w:val="22"/>
        </w:rPr>
        <w:t>spiderweb</w:t>
      </w:r>
      <w:r w:rsidRPr="0057670C" w:rsidR="0057670C">
        <w:rPr>
          <w:rFonts w:ascii="Arial" w:hAnsi="Arial" w:cs="Arial"/>
          <w:sz w:val="22"/>
          <w:szCs w:val="22"/>
        </w:rPr>
        <w:t xml:space="preserve"> pattern. Despite the different structure, it functions</w:t>
      </w:r>
      <w:r w:rsidRPr="0057670C" w:rsidR="00D032F6">
        <w:rPr>
          <w:rFonts w:ascii="Arial" w:hAnsi="Arial" w:cs="Arial" w:eastAsiaTheme="majorEastAsia"/>
          <w:sz w:val="22"/>
          <w:szCs w:val="22"/>
        </w:rPr>
        <w:t xml:space="preserve"> the same way as the </w:t>
      </w:r>
      <w:r w:rsidR="00721A3F">
        <w:rPr>
          <w:rFonts w:ascii="Arial" w:hAnsi="Arial" w:cs="Arial" w:eastAsiaTheme="majorEastAsia"/>
          <w:sz w:val="22"/>
          <w:szCs w:val="22"/>
        </w:rPr>
        <w:t>(</w:t>
      </w:r>
      <w:r w:rsidRPr="0057670C" w:rsidR="00721A3F">
        <w:rPr>
          <w:rFonts w:ascii="Arial" w:hAnsi="Arial" w:cs="Arial" w:eastAsiaTheme="majorEastAsia"/>
          <w:sz w:val="22"/>
          <w:szCs w:val="22"/>
        </w:rPr>
        <w:t>Air</w:t>
      </w:r>
      <w:r w:rsidR="00721A3F">
        <w:rPr>
          <w:rFonts w:ascii="Arial" w:hAnsi="Arial" w:cs="Arial" w:eastAsiaTheme="majorEastAsia"/>
          <w:sz w:val="22"/>
          <w:szCs w:val="22"/>
        </w:rPr>
        <w:t>)</w:t>
      </w:r>
      <w:r w:rsidRPr="0057670C" w:rsidR="00721A3F">
        <w:rPr>
          <w:rFonts w:ascii="Arial" w:hAnsi="Arial" w:cs="Arial" w:eastAsiaTheme="majorEastAsia"/>
          <w:sz w:val="22"/>
          <w:szCs w:val="22"/>
        </w:rPr>
        <w:t xml:space="preserve"> Network</w:t>
      </w:r>
      <w:r w:rsidRPr="0057670C" w:rsidR="00082A8F">
        <w:rPr>
          <w:rFonts w:ascii="Arial" w:hAnsi="Arial" w:cs="Arial" w:eastAsiaTheme="majorEastAsia"/>
          <w:sz w:val="22"/>
          <w:szCs w:val="22"/>
        </w:rPr>
        <w:t>.</w:t>
      </w:r>
    </w:p>
    <w:p w:rsidR="0057670C" w:rsidP="00C22C8E" w:rsidRDefault="0057670C" w14:paraId="263BEB43" w14:textId="45925FA4">
      <w:pPr>
        <w:pStyle w:val="paragraph"/>
        <w:spacing w:before="0" w:beforeAutospacing="0" w:after="0" w:afterAutospacing="0"/>
        <w:textAlignment w:val="baseline"/>
        <w:rPr>
          <w:rFonts w:ascii="Arial" w:hAnsi="Arial" w:cs="Arial"/>
          <w:sz w:val="22"/>
          <w:szCs w:val="22"/>
        </w:rPr>
      </w:pPr>
    </w:p>
    <w:p w:rsidR="00E26184" w:rsidP="00C22C8E" w:rsidRDefault="004410E3" w14:paraId="140B9AB0" w14:textId="77777777">
      <w:pPr>
        <w:pStyle w:val="paragraph"/>
        <w:spacing w:before="0" w:beforeAutospacing="0" w:after="0" w:afterAutospacing="0"/>
        <w:textAlignment w:val="baseline"/>
        <w:rPr>
          <w:rFonts w:ascii="Arial" w:hAnsi="Arial" w:cs="Arial"/>
          <w:b/>
          <w:bCs/>
          <w:sz w:val="22"/>
          <w:szCs w:val="22"/>
        </w:rPr>
      </w:pPr>
      <w:r w:rsidRPr="001E1770">
        <w:rPr>
          <w:rFonts w:ascii="Arial" w:hAnsi="Arial" w:cs="Arial"/>
          <w:b/>
          <w:sz w:val="22"/>
          <w:szCs w:val="22"/>
        </w:rPr>
        <w:t xml:space="preserve">Concept 4: </w:t>
      </w:r>
      <w:r w:rsidRPr="001E1770" w:rsidR="001E1770">
        <w:rPr>
          <w:rFonts w:ascii="Arial" w:hAnsi="Arial" w:cs="Arial"/>
          <w:b/>
          <w:bCs/>
          <w:sz w:val="22"/>
          <w:szCs w:val="22"/>
        </w:rPr>
        <w:t>Tree</w:t>
      </w:r>
    </w:p>
    <w:p w:rsidR="00E26184" w:rsidP="6AF6D6F9" w:rsidRDefault="00087B29" w14:paraId="52B0ECA7" w14:textId="4DABF9C2">
      <w:pPr>
        <w:pStyle w:val="paragraph"/>
        <w:spacing w:before="0" w:beforeAutospacing="off" w:after="0" w:afterAutospacing="off"/>
        <w:textAlignment w:val="baseline"/>
        <w:rPr>
          <w:rFonts w:ascii="Arial" w:hAnsi="Arial" w:cs="Arial"/>
          <w:sz w:val="22"/>
          <w:szCs w:val="22"/>
          <w:lang w:val="en-GB"/>
        </w:rPr>
      </w:pPr>
      <w:r w:rsidRPr="00D16DB3">
        <w:rPr>
          <w:rFonts w:ascii="Arial" w:hAnsi="Arial" w:cs="Arial"/>
          <w:b/>
          <w:bCs/>
          <w:noProof/>
          <w:sz w:val="22"/>
          <w:szCs w:val="22"/>
        </w:rPr>
        <w:drawing>
          <wp:anchor distT="0" distB="0" distL="114300" distR="114300" simplePos="0" relativeHeight="251658278" behindDoc="0" locked="0" layoutInCell="1" allowOverlap="1" wp14:anchorId="253E4FB3" wp14:editId="3A31DE45">
            <wp:simplePos x="0" y="0"/>
            <wp:positionH relativeFrom="margin">
              <wp:posOffset>3064537</wp:posOffset>
            </wp:positionH>
            <wp:positionV relativeFrom="margin">
              <wp:posOffset>7130523</wp:posOffset>
            </wp:positionV>
            <wp:extent cx="2667000" cy="1344930"/>
            <wp:effectExtent l="0" t="0" r="0" b="7620"/>
            <wp:wrapSquare wrapText="bothSides"/>
            <wp:docPr id="74138923" name="Picture 1" descr="A diagram of a diagram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8923" name="Picture 1" descr="A diagram of a diagram of a building&#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67000" cy="1344930"/>
                    </a:xfrm>
                    <a:prstGeom prst="rect">
                      <a:avLst/>
                    </a:prstGeom>
                  </pic:spPr>
                </pic:pic>
              </a:graphicData>
            </a:graphic>
          </wp:anchor>
        </w:drawing>
      </w:r>
      <w:r>
        <w:rPr>
          <w:noProof/>
        </w:rPr>
        <mc:AlternateContent>
          <mc:Choice Requires="wps">
            <w:drawing>
              <wp:anchor distT="0" distB="0" distL="114300" distR="114300" simplePos="0" relativeHeight="251658281" behindDoc="0" locked="0" layoutInCell="1" allowOverlap="1" wp14:anchorId="135CAF00" wp14:editId="31A2AC9A">
                <wp:simplePos x="0" y="0"/>
                <wp:positionH relativeFrom="margin">
                  <wp:posOffset>3074495</wp:posOffset>
                </wp:positionH>
                <wp:positionV relativeFrom="paragraph">
                  <wp:posOffset>9146</wp:posOffset>
                </wp:positionV>
                <wp:extent cx="2821940" cy="635"/>
                <wp:effectExtent l="0" t="0" r="0" b="8255"/>
                <wp:wrapSquare wrapText="bothSides"/>
                <wp:docPr id="1164339858" name="Text Box 1"/>
                <wp:cNvGraphicFramePr/>
                <a:graphic xmlns:a="http://schemas.openxmlformats.org/drawingml/2006/main">
                  <a:graphicData uri="http://schemas.microsoft.com/office/word/2010/wordprocessingShape">
                    <wps:wsp>
                      <wps:cNvSpPr txBox="1"/>
                      <wps:spPr>
                        <a:xfrm>
                          <a:off x="0" y="0"/>
                          <a:ext cx="2821940" cy="635"/>
                        </a:xfrm>
                        <a:prstGeom prst="rect">
                          <a:avLst/>
                        </a:prstGeom>
                        <a:solidFill>
                          <a:prstClr val="white"/>
                        </a:solidFill>
                        <a:ln>
                          <a:noFill/>
                        </a:ln>
                      </wps:spPr>
                      <wps:txbx>
                        <w:txbxContent>
                          <w:p w:rsidRPr="00C11F18" w:rsidR="006E2310" w:rsidP="006E2310" w:rsidRDefault="006E2310" w14:paraId="7B86FFA6" w14:textId="4A28D7E3">
                            <w:pPr>
                              <w:pStyle w:val="Bijschrift"/>
                              <w:rPr>
                                <w:rFonts w:cs="Arial" w:eastAsiaTheme="majorEastAsia"/>
                                <w:b/>
                                <w:bCs/>
                                <w:kern w:val="0"/>
                                <w:lang w:eastAsia="nl-NL"/>
                                <w14:ligatures w14:val="none"/>
                              </w:rPr>
                            </w:pPr>
                            <w:r w:rsidRPr="00C11F18">
                              <w:t xml:space="preserve">Figure </w:t>
                            </w:r>
                            <w:r w:rsidRPr="00C11F18" w:rsidR="00C54B49">
                              <w:fldChar w:fldCharType="begin"/>
                            </w:r>
                            <w:r w:rsidRPr="00C11F18" w:rsidR="00C54B49">
                              <w:instrText xml:space="preserve"> SEQ Figure \* ARABIC </w:instrText>
                            </w:r>
                            <w:r w:rsidRPr="00C11F18" w:rsidR="00C54B49">
                              <w:fldChar w:fldCharType="separate"/>
                            </w:r>
                            <w:r w:rsidRPr="00C11F18" w:rsidR="00CA4841">
                              <w:t>9</w:t>
                            </w:r>
                            <w:r w:rsidRPr="00C11F18" w:rsidR="00C54B49">
                              <w:fldChar w:fldCharType="end"/>
                            </w:r>
                            <w:r w:rsidRPr="00C11F18">
                              <w:t xml:space="preserve"> </w:t>
                            </w:r>
                            <w:r w:rsidRPr="00C11F18" w:rsidR="0042672E">
                              <w:t xml:space="preserve">Spider web, </w:t>
                            </w:r>
                            <w:r w:rsidRPr="00C11F18">
                              <w:t xml:space="preserve">philips museum square </w:t>
                            </w:r>
                            <w:r w:rsidRPr="00C11F18" w:rsidR="005F166A">
                              <w:t>overhead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63157F0C">
              <v:shape id="_x0000_s1034" style="position:absolute;margin-left:242.1pt;margin-top:.7pt;width:222.2pt;height:.05pt;z-index:25165828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Y/CGgIAAD8EAAAOAAAAZHJzL2Uyb0RvYy54bWysU8Fu2zAMvQ/YPwi6L06yrei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" w14:anchorId="135CAF00">
                <v:textbox style="mso-fit-shape-to-text:t" inset="0,0,0,0">
                  <w:txbxContent>
                    <w:p w:rsidRPr="00C11F18" w:rsidR="006E2310" w:rsidP="006E2310" w:rsidRDefault="006E2310" w14:paraId="2DD66488" w14:textId="4A28D7E3">
                      <w:pPr>
                        <w:pStyle w:val="Bijschrift"/>
                        <w:rPr>
                          <w:rFonts w:cs="Arial" w:eastAsiaTheme="majorEastAsia"/>
                          <w:b/>
                          <w:bCs/>
                          <w:kern w:val="0"/>
                          <w:lang w:eastAsia="nl-NL"/>
                          <w14:ligatures w14:val="none"/>
                        </w:rPr>
                      </w:pPr>
                      <w:r w:rsidRPr="00C11F18">
                        <w:t xml:space="preserve">Figure </w:t>
                      </w:r>
                      <w:r w:rsidRPr="00C11F18" w:rsidR="00C54B49">
                        <w:fldChar w:fldCharType="begin"/>
                      </w:r>
                      <w:r w:rsidRPr="00C11F18" w:rsidR="00C54B49">
                        <w:instrText xml:space="preserve"> SEQ Figure \* ARABIC </w:instrText>
                      </w:r>
                      <w:r w:rsidRPr="00C11F18" w:rsidR="00C54B49">
                        <w:fldChar w:fldCharType="separate"/>
                      </w:r>
                      <w:r w:rsidRPr="00C11F18" w:rsidR="00CA4841">
                        <w:t>9</w:t>
                      </w:r>
                      <w:r w:rsidRPr="00C11F18" w:rsidR="00C54B49">
                        <w:fldChar w:fldCharType="end"/>
                      </w:r>
                      <w:r w:rsidRPr="00C11F18">
                        <w:t xml:space="preserve"> </w:t>
                      </w:r>
                      <w:r w:rsidRPr="00C11F18" w:rsidR="0042672E">
                        <w:t xml:space="preserve">Spider web, </w:t>
                      </w:r>
                      <w:r w:rsidRPr="00C11F18">
                        <w:t xml:space="preserve">philips museum square </w:t>
                      </w:r>
                      <w:r w:rsidRPr="00C11F18" w:rsidR="005F166A">
                        <w:t>overhead</w:t>
                      </w:r>
                    </w:p>
                  </w:txbxContent>
                </v:textbox>
                <w10:wrap type="square" anchorx="margin"/>
              </v:shape>
            </w:pict>
          </mc:Fallback>
        </mc:AlternateContent>
      </w:r>
      <w:r w:rsidRPr="6AF6D6F9" w:rsidR="71705CA9">
        <w:rPr>
          <w:rFonts w:ascii="Arial" w:hAnsi="Arial" w:cs="Arial"/>
          <w:sz w:val="22"/>
          <w:szCs w:val="22"/>
          <w:lang w:val="en-GB"/>
        </w:rPr>
        <w:t xml:space="preserve">This</w:t>
      </w:r>
      <w:r w:rsidRPr="6AF6D6F9" w:rsidR="71705CA9">
        <w:rPr>
          <w:rFonts w:ascii="Arial" w:hAnsi="Arial" w:cs="Arial"/>
          <w:sz w:val="22"/>
          <w:szCs w:val="22"/>
          <w:lang w:val="en-GB"/>
        </w:rPr>
        <w:t xml:space="preserve"> concept </w:t>
      </w:r>
      <w:r w:rsidRPr="6AF6D6F9" w:rsidR="516E25BD">
        <w:rPr>
          <w:rFonts w:ascii="Arial" w:hAnsi="Arial" w:cs="Arial"/>
          <w:sz w:val="22"/>
          <w:szCs w:val="22"/>
          <w:lang w:val="en-GB"/>
        </w:rPr>
        <w:t>features</w:t>
      </w:r>
      <w:r w:rsidRPr="6AF6D6F9" w:rsidR="0612C437">
        <w:rPr>
          <w:rFonts w:ascii="Arial" w:hAnsi="Arial" w:cs="Arial"/>
          <w:sz w:val="22"/>
          <w:szCs w:val="22"/>
          <w:lang w:val="en-GB"/>
        </w:rPr>
        <w:t xml:space="preserve"> </w:t>
      </w:r>
      <w:r w:rsidRPr="6AF6D6F9" w:rsidR="63C94103">
        <w:rPr>
          <w:rFonts w:ascii="Arial" w:hAnsi="Arial" w:cs="Arial"/>
          <w:sz w:val="22"/>
          <w:szCs w:val="22"/>
          <w:lang w:val="en-GB"/>
        </w:rPr>
        <w:t xml:space="preserve">multiple </w:t>
      </w:r>
      <w:r w:rsidRPr="6AF6D6F9" w:rsidR="63C94103">
        <w:rPr>
          <w:rFonts w:ascii="Arial" w:hAnsi="Arial" w:cs="Arial"/>
          <w:sz w:val="22"/>
          <w:szCs w:val="22"/>
          <w:lang w:val="en-GB"/>
        </w:rPr>
        <w:t>horns</w:t>
      </w:r>
      <w:r w:rsidRPr="6AF6D6F9" w:rsidR="3A189760">
        <w:rPr>
          <w:rFonts w:ascii="Arial" w:hAnsi="Arial" w:cs="Arial"/>
          <w:sz w:val="22"/>
          <w:szCs w:val="22"/>
          <w:lang w:val="en-GB"/>
        </w:rPr>
        <w:t xml:space="preserve"> </w:t>
      </w:r>
      <w:r w:rsidRPr="6AF6D6F9" w:rsidR="516E25BD">
        <w:rPr>
          <w:rFonts w:ascii="Arial" w:hAnsi="Arial" w:cs="Arial"/>
          <w:sz w:val="22"/>
          <w:szCs w:val="22"/>
          <w:lang w:val="en-GB"/>
        </w:rPr>
        <w:t>interconnected</w:t>
      </w:r>
      <w:r w:rsidRPr="6AF6D6F9" w:rsidR="3A189760">
        <w:rPr>
          <w:rFonts w:ascii="Arial" w:hAnsi="Arial" w:cs="Arial"/>
          <w:sz w:val="22"/>
          <w:szCs w:val="22"/>
          <w:lang w:val="en-GB"/>
        </w:rPr>
        <w:t xml:space="preserve"> </w:t>
      </w:r>
      <w:r w:rsidRPr="6AF6D6F9" w:rsidR="06109D0E">
        <w:rPr>
          <w:rFonts w:ascii="Arial" w:hAnsi="Arial" w:cs="Arial"/>
          <w:sz w:val="22"/>
          <w:szCs w:val="22"/>
          <w:lang w:val="en-GB"/>
        </w:rPr>
        <w:t>in a tree</w:t>
      </w:r>
      <w:r w:rsidRPr="6AF6D6F9" w:rsidR="516E25BD">
        <w:rPr>
          <w:rFonts w:ascii="Arial" w:hAnsi="Arial" w:cs="Arial"/>
          <w:sz w:val="22"/>
          <w:szCs w:val="22"/>
          <w:lang w:val="en-GB"/>
        </w:rPr>
        <w:t>-</w:t>
      </w:r>
      <w:r w:rsidRPr="6AF6D6F9" w:rsidR="06109D0E">
        <w:rPr>
          <w:rFonts w:ascii="Arial" w:hAnsi="Arial" w:cs="Arial"/>
          <w:sz w:val="22"/>
          <w:szCs w:val="22"/>
          <w:lang w:val="en-GB"/>
        </w:rPr>
        <w:t xml:space="preserve">like </w:t>
      </w:r>
      <w:r w:rsidRPr="6AF6D6F9" w:rsidR="06109D0E">
        <w:rPr>
          <w:rFonts w:ascii="Arial" w:hAnsi="Arial" w:cs="Arial"/>
          <w:sz w:val="22"/>
          <w:szCs w:val="22"/>
          <w:lang w:val="en-GB"/>
        </w:rPr>
        <w:t>structure</w:t>
      </w:r>
      <w:r w:rsidRPr="6AF6D6F9" w:rsidR="06109D0E">
        <w:rPr>
          <w:rFonts w:ascii="Arial" w:hAnsi="Arial" w:cs="Arial"/>
          <w:sz w:val="22"/>
          <w:szCs w:val="22"/>
          <w:lang w:val="en-GB"/>
        </w:rPr>
        <w:t>.</w:t>
      </w:r>
      <w:r w:rsidRPr="6AF6D6F9" w:rsidR="390EF929">
        <w:rPr>
          <w:rFonts w:ascii="Arial" w:hAnsi="Arial" w:cs="Arial"/>
          <w:sz w:val="22"/>
          <w:szCs w:val="22"/>
          <w:lang w:val="en-GB"/>
        </w:rPr>
        <w:t xml:space="preserve"> It </w:t>
      </w:r>
      <w:r w:rsidRPr="6AF6D6F9" w:rsidR="516E25BD">
        <w:rPr>
          <w:rFonts w:ascii="Arial" w:hAnsi="Arial" w:cs="Arial"/>
          <w:sz w:val="22"/>
          <w:szCs w:val="22"/>
          <w:lang w:val="en-GB"/>
        </w:rPr>
        <w:t xml:space="preserve">operates</w:t>
      </w:r>
      <w:r w:rsidRPr="6AF6D6F9" w:rsidR="516E25BD">
        <w:rPr>
          <w:rFonts w:ascii="Arial" w:hAnsi="Arial" w:cs="Arial"/>
          <w:sz w:val="22"/>
          <w:szCs w:val="22"/>
          <w:lang w:val="en-GB"/>
        </w:rPr>
        <w:t xml:space="preserve"> </w:t>
      </w:r>
      <w:r w:rsidRPr="6AF6D6F9" w:rsidR="516E25BD">
        <w:rPr>
          <w:rFonts w:ascii="Arial" w:hAnsi="Arial" w:cs="Arial"/>
          <w:sz w:val="22"/>
          <w:szCs w:val="22"/>
          <w:lang w:val="en-GB"/>
        </w:rPr>
        <w:t xml:space="preserve">similarly</w:t>
      </w:r>
      <w:r w:rsidRPr="6AF6D6F9" w:rsidR="516E25BD">
        <w:rPr>
          <w:rFonts w:ascii="Arial" w:hAnsi="Arial" w:cs="Arial"/>
          <w:sz w:val="22"/>
          <w:szCs w:val="22"/>
          <w:lang w:val="en-GB"/>
        </w:rPr>
        <w:t xml:space="preserve"> </w:t>
      </w:r>
      <w:r w:rsidRPr="6AF6D6F9" w:rsidR="516E25BD">
        <w:rPr>
          <w:rFonts w:ascii="Arial" w:hAnsi="Arial" w:cs="Arial"/>
          <w:sz w:val="22"/>
          <w:szCs w:val="22"/>
          <w:lang w:val="en-GB"/>
        </w:rPr>
        <w:t xml:space="preserve">to</w:t>
      </w:r>
      <w:r w:rsidRPr="6AF6D6F9" w:rsidR="516E25BD">
        <w:rPr>
          <w:rFonts w:ascii="Arial" w:hAnsi="Arial" w:cs="Arial"/>
          <w:sz w:val="22"/>
          <w:szCs w:val="22"/>
          <w:lang w:val="en-GB"/>
        </w:rPr>
        <w:t xml:space="preserve"> </w:t>
      </w:r>
      <w:r w:rsidRPr="6AF6D6F9" w:rsidR="390EF929">
        <w:rPr>
          <w:rFonts w:ascii="Arial" w:hAnsi="Arial" w:cs="Arial"/>
          <w:sz w:val="22"/>
          <w:szCs w:val="22"/>
          <w:lang w:val="en-GB"/>
        </w:rPr>
        <w:t xml:space="preserve">the</w:t>
      </w:r>
      <w:r w:rsidRPr="6AF6D6F9" w:rsidR="390EF929">
        <w:rPr>
          <w:rFonts w:ascii="Arial" w:hAnsi="Arial" w:cs="Arial"/>
          <w:sz w:val="22"/>
          <w:szCs w:val="22"/>
          <w:lang w:val="en-GB"/>
        </w:rPr>
        <w:t xml:space="preserve"> </w:t>
      </w:r>
      <w:r w:rsidRPr="6AF6D6F9" w:rsidR="390EF929">
        <w:rPr>
          <w:rFonts w:ascii="Arial" w:hAnsi="Arial" w:cs="Arial"/>
          <w:sz w:val="22"/>
          <w:szCs w:val="22"/>
          <w:lang w:val="en-GB"/>
        </w:rPr>
        <w:t xml:space="preserve">network</w:t>
      </w:r>
      <w:r w:rsidRPr="6AF6D6F9" w:rsidR="390EF929">
        <w:rPr>
          <w:rFonts w:ascii="Arial" w:hAnsi="Arial" w:cs="Arial"/>
          <w:sz w:val="22"/>
          <w:szCs w:val="22"/>
          <w:lang w:val="en-GB"/>
        </w:rPr>
        <w:t xml:space="preserve"> </w:t>
      </w:r>
      <w:r w:rsidRPr="6AF6D6F9" w:rsidR="390EF929">
        <w:rPr>
          <w:rFonts w:ascii="Arial" w:hAnsi="Arial" w:cs="Arial"/>
          <w:sz w:val="22"/>
          <w:szCs w:val="22"/>
          <w:lang w:val="en-GB"/>
        </w:rPr>
        <w:t xml:space="preserve">concepts</w:t>
      </w:r>
      <w:r w:rsidRPr="6AF6D6F9" w:rsidR="390EF929">
        <w:rPr>
          <w:rFonts w:ascii="Arial" w:hAnsi="Arial" w:cs="Arial"/>
          <w:sz w:val="22"/>
          <w:szCs w:val="22"/>
          <w:lang w:val="en-GB"/>
        </w:rPr>
        <w:t xml:space="preserve">, </w:t>
      </w:r>
      <w:r w:rsidRPr="6AF6D6F9" w:rsidR="516E25BD">
        <w:rPr>
          <w:rFonts w:ascii="Arial" w:hAnsi="Arial" w:cs="Arial"/>
          <w:sz w:val="22"/>
          <w:szCs w:val="22"/>
          <w:lang w:val="en-GB"/>
        </w:rPr>
        <w:t>but</w:t>
      </w:r>
      <w:r w:rsidRPr="6AF6D6F9" w:rsidR="390EF929">
        <w:rPr>
          <w:rFonts w:ascii="Arial" w:hAnsi="Arial" w:cs="Arial"/>
          <w:sz w:val="22"/>
          <w:szCs w:val="22"/>
          <w:lang w:val="en-GB"/>
        </w:rPr>
        <w:t xml:space="preserve"> here</w:t>
      </w:r>
      <w:r w:rsidRPr="6AF6D6F9" w:rsidR="516E25BD">
        <w:rPr>
          <w:rFonts w:ascii="Arial" w:hAnsi="Arial" w:cs="Arial"/>
          <w:sz w:val="22"/>
          <w:szCs w:val="22"/>
          <w:lang w:val="en-GB"/>
        </w:rPr>
        <w:t>,</w:t>
      </w:r>
      <w:r w:rsidRPr="6AF6D6F9" w:rsidR="390EF929">
        <w:rPr>
          <w:rFonts w:ascii="Arial" w:hAnsi="Arial" w:cs="Arial"/>
          <w:sz w:val="22"/>
          <w:szCs w:val="22"/>
          <w:lang w:val="en-GB"/>
        </w:rPr>
        <w:t xml:space="preserve"> </w:t>
      </w:r>
      <w:r w:rsidRPr="6AF6D6F9" w:rsidR="6CF6885C">
        <w:rPr>
          <w:rFonts w:ascii="Arial" w:hAnsi="Arial" w:cs="Arial"/>
          <w:sz w:val="22"/>
          <w:szCs w:val="22"/>
          <w:lang w:val="en-GB"/>
        </w:rPr>
        <w:t xml:space="preserve">when</w:t>
      </w:r>
      <w:r w:rsidRPr="6AF6D6F9" w:rsidR="6CF6885C">
        <w:rPr>
          <w:rFonts w:ascii="Arial" w:hAnsi="Arial" w:cs="Arial"/>
          <w:sz w:val="22"/>
          <w:szCs w:val="22"/>
          <w:lang w:val="en-GB"/>
        </w:rPr>
        <w:t xml:space="preserve"> </w:t>
      </w:r>
      <w:r w:rsidRPr="6AF6D6F9" w:rsidR="6CF6885C">
        <w:rPr>
          <w:rFonts w:ascii="Arial" w:hAnsi="Arial" w:cs="Arial"/>
          <w:sz w:val="22"/>
          <w:szCs w:val="22"/>
          <w:lang w:val="en-GB"/>
        </w:rPr>
        <w:t xml:space="preserve">someone</w:t>
      </w:r>
      <w:r w:rsidRPr="6AF6D6F9" w:rsidR="6CF6885C">
        <w:rPr>
          <w:rFonts w:ascii="Arial" w:hAnsi="Arial" w:cs="Arial"/>
          <w:sz w:val="22"/>
          <w:szCs w:val="22"/>
          <w:lang w:val="en-GB"/>
        </w:rPr>
        <w:t xml:space="preserve"> </w:t>
      </w:r>
      <w:r w:rsidRPr="6AF6D6F9" w:rsidR="516E25BD">
        <w:rPr>
          <w:rFonts w:ascii="Arial" w:hAnsi="Arial" w:cs="Arial"/>
          <w:sz w:val="22"/>
          <w:szCs w:val="22"/>
          <w:lang w:val="en-GB"/>
        </w:rPr>
        <w:t>speaks</w:t>
      </w:r>
      <w:r w:rsidRPr="6AF6D6F9" w:rsidR="516E25BD">
        <w:rPr>
          <w:rFonts w:ascii="Arial" w:hAnsi="Arial" w:cs="Arial"/>
          <w:sz w:val="22"/>
          <w:szCs w:val="22"/>
          <w:lang w:val="en-GB"/>
        </w:rPr>
        <w:t xml:space="preserve"> </w:t>
      </w:r>
      <w:r w:rsidRPr="6AF6D6F9" w:rsidR="516E25BD">
        <w:rPr>
          <w:rFonts w:ascii="Arial" w:hAnsi="Arial" w:cs="Arial"/>
          <w:sz w:val="22"/>
          <w:szCs w:val="22"/>
          <w:lang w:val="en-GB"/>
        </w:rPr>
        <w:t>into</w:t>
      </w:r>
      <w:r w:rsidRPr="6AF6D6F9" w:rsidR="516E25BD">
        <w:rPr>
          <w:rFonts w:ascii="Arial" w:hAnsi="Arial" w:cs="Arial"/>
          <w:sz w:val="22"/>
          <w:szCs w:val="22"/>
          <w:lang w:val="en-GB"/>
        </w:rPr>
        <w:t>,</w:t>
      </w:r>
      <w:r w:rsidRPr="6AF6D6F9" w:rsidR="6CF6885C">
        <w:rPr>
          <w:rFonts w:ascii="Arial" w:hAnsi="Arial" w:cs="Arial"/>
          <w:sz w:val="22"/>
          <w:szCs w:val="22"/>
          <w:lang w:val="en-GB"/>
        </w:rPr>
        <w:t xml:space="preserve"> </w:t>
      </w:r>
      <w:r w:rsidRPr="6AF6D6F9" w:rsidR="6CF6885C">
        <w:rPr>
          <w:rFonts w:ascii="Arial" w:hAnsi="Arial" w:cs="Arial"/>
          <w:sz w:val="22"/>
          <w:szCs w:val="22"/>
          <w:lang w:val="en-GB"/>
        </w:rPr>
        <w:t xml:space="preserve">for</w:t>
      </w:r>
      <w:r w:rsidRPr="6AF6D6F9" w:rsidR="6CF6885C">
        <w:rPr>
          <w:rFonts w:ascii="Arial" w:hAnsi="Arial" w:cs="Arial"/>
          <w:sz w:val="22"/>
          <w:szCs w:val="22"/>
          <w:lang w:val="en-GB"/>
        </w:rPr>
        <w:t xml:space="preserve"> </w:t>
      </w:r>
      <w:r w:rsidRPr="6AF6D6F9" w:rsidR="6CF6885C">
        <w:rPr>
          <w:rFonts w:ascii="Arial" w:hAnsi="Arial" w:cs="Arial"/>
          <w:sz w:val="22"/>
          <w:szCs w:val="22"/>
          <w:lang w:val="en-GB"/>
        </w:rPr>
        <w:t xml:space="preserve">example</w:t>
      </w:r>
      <w:r w:rsidRPr="6AF6D6F9" w:rsidR="516E25BD">
        <w:rPr>
          <w:rFonts w:ascii="Arial" w:hAnsi="Arial" w:cs="Arial"/>
          <w:sz w:val="22"/>
          <w:szCs w:val="22"/>
          <w:lang w:val="en-GB"/>
        </w:rPr>
        <w:t>,</w:t>
      </w:r>
      <w:r w:rsidRPr="6AF6D6F9" w:rsidR="390EF929">
        <w:rPr>
          <w:rFonts w:ascii="Arial" w:hAnsi="Arial" w:cs="Arial"/>
          <w:sz w:val="22"/>
          <w:szCs w:val="22"/>
          <w:lang w:val="en-GB"/>
        </w:rPr>
        <w:t xml:space="preserve"> </w:t>
      </w:r>
      <w:r w:rsidRPr="6AF6D6F9" w:rsidR="0474F17C">
        <w:rPr>
          <w:rFonts w:ascii="Arial" w:hAnsi="Arial" w:cs="Arial"/>
          <w:sz w:val="22"/>
          <w:szCs w:val="22"/>
          <w:lang w:val="en-GB"/>
        </w:rPr>
        <w:t xml:space="preserve">the</w:t>
      </w:r>
      <w:r w:rsidRPr="6AF6D6F9" w:rsidR="0474F17C">
        <w:rPr>
          <w:rFonts w:ascii="Arial" w:hAnsi="Arial" w:cs="Arial"/>
          <w:sz w:val="22"/>
          <w:szCs w:val="22"/>
          <w:lang w:val="en-GB"/>
        </w:rPr>
        <w:t xml:space="preserve"> red </w:t>
      </w:r>
      <w:r w:rsidRPr="6AF6D6F9" w:rsidR="0474F17C">
        <w:rPr>
          <w:rFonts w:ascii="Arial" w:hAnsi="Arial" w:cs="Arial"/>
          <w:sz w:val="22"/>
          <w:szCs w:val="22"/>
          <w:lang w:val="en-GB"/>
        </w:rPr>
        <w:t xml:space="preserve">horn</w:t>
      </w:r>
      <w:r w:rsidRPr="6AF6D6F9" w:rsidR="0474F17C">
        <w:rPr>
          <w:rFonts w:ascii="Arial" w:hAnsi="Arial" w:cs="Arial"/>
          <w:sz w:val="22"/>
          <w:szCs w:val="22"/>
          <w:lang w:val="en-GB"/>
        </w:rPr>
        <w:t xml:space="preserve">, </w:t>
      </w:r>
      <w:r w:rsidRPr="6AF6D6F9" w:rsidR="0474F17C">
        <w:rPr>
          <w:rFonts w:ascii="Arial" w:hAnsi="Arial" w:cs="Arial"/>
          <w:sz w:val="22"/>
          <w:szCs w:val="22"/>
          <w:lang w:val="en-GB"/>
        </w:rPr>
        <w:t xml:space="preserve">the</w:t>
      </w:r>
      <w:r w:rsidRPr="6AF6D6F9" w:rsidR="0474F17C">
        <w:rPr>
          <w:rFonts w:ascii="Arial" w:hAnsi="Arial" w:cs="Arial"/>
          <w:sz w:val="22"/>
          <w:szCs w:val="22"/>
          <w:lang w:val="en-GB"/>
        </w:rPr>
        <w:t xml:space="preserve"> light </w:t>
      </w:r>
      <w:r w:rsidRPr="6AF6D6F9" w:rsidR="0474F17C">
        <w:rPr>
          <w:rFonts w:ascii="Arial" w:hAnsi="Arial" w:cs="Arial"/>
          <w:sz w:val="22"/>
          <w:szCs w:val="22"/>
          <w:lang w:val="en-GB"/>
        </w:rPr>
        <w:t xml:space="preserve">beam</w:t>
      </w:r>
      <w:r w:rsidRPr="6AF6D6F9" w:rsidR="0474F17C">
        <w:rPr>
          <w:rFonts w:ascii="Arial" w:hAnsi="Arial" w:cs="Arial"/>
          <w:sz w:val="22"/>
          <w:szCs w:val="22"/>
          <w:lang w:val="en-GB"/>
        </w:rPr>
        <w:t xml:space="preserve"> </w:t>
      </w:r>
      <w:r w:rsidRPr="6AF6D6F9" w:rsidR="516E25BD">
        <w:rPr>
          <w:rFonts w:ascii="Arial" w:hAnsi="Arial" w:cs="Arial"/>
          <w:sz w:val="22"/>
          <w:szCs w:val="22"/>
          <w:lang w:val="en-GB"/>
        </w:rPr>
        <w:t>starts</w:t>
      </w:r>
      <w:r w:rsidRPr="6AF6D6F9" w:rsidR="0474F17C">
        <w:rPr>
          <w:rFonts w:ascii="Arial" w:hAnsi="Arial" w:cs="Arial"/>
          <w:sz w:val="22"/>
          <w:szCs w:val="22"/>
          <w:lang w:val="en-GB"/>
        </w:rPr>
        <w:t xml:space="preserve"> at </w:t>
      </w:r>
      <w:r w:rsidRPr="6AF6D6F9" w:rsidR="0474F17C">
        <w:rPr>
          <w:rFonts w:ascii="Arial" w:hAnsi="Arial" w:cs="Arial"/>
          <w:sz w:val="22"/>
          <w:szCs w:val="22"/>
          <w:lang w:val="en-GB"/>
        </w:rPr>
        <w:t xml:space="preserve">the</w:t>
      </w:r>
      <w:r w:rsidRPr="6AF6D6F9" w:rsidR="0474F17C">
        <w:rPr>
          <w:rFonts w:ascii="Arial" w:hAnsi="Arial" w:cs="Arial"/>
          <w:sz w:val="22"/>
          <w:szCs w:val="22"/>
          <w:lang w:val="en-GB"/>
        </w:rPr>
        <w:t xml:space="preserve"> </w:t>
      </w:r>
      <w:r w:rsidRPr="6AF6D6F9" w:rsidR="516E25BD">
        <w:rPr>
          <w:rFonts w:ascii="Arial" w:hAnsi="Arial" w:cs="Arial"/>
          <w:sz w:val="22"/>
          <w:szCs w:val="22"/>
          <w:lang w:val="en-GB"/>
        </w:rPr>
        <w:t xml:space="preserve">tree's</w:t>
      </w:r>
      <w:r w:rsidRPr="6AF6D6F9" w:rsidR="516E25BD">
        <w:rPr>
          <w:rFonts w:ascii="Arial" w:hAnsi="Arial" w:cs="Arial"/>
          <w:sz w:val="22"/>
          <w:szCs w:val="22"/>
          <w:lang w:val="en-GB"/>
        </w:rPr>
        <w:t xml:space="preserve"> </w:t>
      </w:r>
      <w:r w:rsidRPr="6AF6D6F9" w:rsidR="0474F17C">
        <w:rPr>
          <w:rFonts w:ascii="Arial" w:hAnsi="Arial" w:cs="Arial"/>
          <w:sz w:val="22"/>
          <w:szCs w:val="22"/>
          <w:lang w:val="en-GB"/>
        </w:rPr>
        <w:t>root</w:t>
      </w:r>
      <w:r w:rsidRPr="6AF6D6F9" w:rsidR="516E25BD">
        <w:rPr>
          <w:rFonts w:ascii="Arial" w:hAnsi="Arial" w:cs="Arial"/>
          <w:sz w:val="22"/>
          <w:szCs w:val="22"/>
          <w:lang w:val="en-GB"/>
        </w:rPr>
        <w:t xml:space="preserve">, </w:t>
      </w:r>
      <w:r w:rsidRPr="6AF6D6F9" w:rsidR="516E25BD">
        <w:rPr>
          <w:rFonts w:ascii="Arial" w:hAnsi="Arial" w:cs="Arial"/>
          <w:sz w:val="22"/>
          <w:szCs w:val="22"/>
          <w:lang w:val="en-GB"/>
        </w:rPr>
        <w:t>travels</w:t>
      </w:r>
      <w:r w:rsidRPr="6AF6D6F9" w:rsidR="516E25BD">
        <w:rPr>
          <w:rFonts w:ascii="Arial" w:hAnsi="Arial" w:cs="Arial"/>
          <w:sz w:val="22"/>
          <w:szCs w:val="22"/>
          <w:lang w:val="en-GB"/>
        </w:rPr>
        <w:t xml:space="preserve"> </w:t>
      </w:r>
      <w:r w:rsidRPr="6AF6D6F9" w:rsidR="516E25BD">
        <w:rPr>
          <w:rFonts w:ascii="Arial" w:hAnsi="Arial" w:cs="Arial"/>
          <w:sz w:val="22"/>
          <w:szCs w:val="22"/>
          <w:lang w:val="en-GB"/>
        </w:rPr>
        <w:t>upward</w:t>
      </w:r>
      <w:r w:rsidRPr="6AF6D6F9" w:rsidR="516E25BD">
        <w:rPr>
          <w:rFonts w:ascii="Arial" w:hAnsi="Arial" w:cs="Arial"/>
          <w:sz w:val="22"/>
          <w:szCs w:val="22"/>
          <w:lang w:val="en-GB"/>
        </w:rPr>
        <w:t>,</w:t>
      </w:r>
      <w:r w:rsidRPr="6AF6D6F9" w:rsidR="0474F17C">
        <w:rPr>
          <w:rFonts w:ascii="Arial" w:hAnsi="Arial" w:cs="Arial"/>
          <w:sz w:val="22"/>
          <w:szCs w:val="22"/>
          <w:lang w:val="en-GB"/>
        </w:rPr>
        <w:t xml:space="preserve"> </w:t>
      </w:r>
      <w:r w:rsidRPr="6AF6D6F9" w:rsidR="0474F17C">
        <w:rPr>
          <w:rFonts w:ascii="Arial" w:hAnsi="Arial" w:cs="Arial"/>
          <w:sz w:val="22"/>
          <w:szCs w:val="22"/>
          <w:lang w:val="en-GB"/>
        </w:rPr>
        <w:t xml:space="preserve">and</w:t>
      </w:r>
      <w:r w:rsidRPr="6AF6D6F9" w:rsidR="0474F17C">
        <w:rPr>
          <w:rFonts w:ascii="Arial" w:hAnsi="Arial" w:cs="Arial"/>
          <w:sz w:val="22"/>
          <w:szCs w:val="22"/>
          <w:lang w:val="en-GB"/>
        </w:rPr>
        <w:t xml:space="preserve"> </w:t>
      </w:r>
      <w:r w:rsidRPr="6AF6D6F9" w:rsidR="516E25BD">
        <w:rPr>
          <w:rFonts w:ascii="Arial" w:hAnsi="Arial" w:cs="Arial"/>
          <w:sz w:val="22"/>
          <w:szCs w:val="22"/>
          <w:lang w:val="en-GB"/>
        </w:rPr>
        <w:t>follows</w:t>
      </w:r>
      <w:r w:rsidRPr="6AF6D6F9" w:rsidR="516E25BD">
        <w:rPr>
          <w:rFonts w:ascii="Arial" w:hAnsi="Arial" w:cs="Arial"/>
          <w:sz w:val="22"/>
          <w:szCs w:val="22"/>
          <w:lang w:val="en-GB"/>
        </w:rPr>
        <w:t xml:space="preserve"> </w:t>
      </w:r>
      <w:r w:rsidRPr="6AF6D6F9" w:rsidR="516E25BD">
        <w:rPr>
          <w:rFonts w:ascii="Arial" w:hAnsi="Arial" w:cs="Arial"/>
          <w:sz w:val="22"/>
          <w:szCs w:val="22"/>
          <w:lang w:val="en-GB"/>
        </w:rPr>
        <w:t>the</w:t>
      </w:r>
      <w:r w:rsidRPr="6AF6D6F9" w:rsidR="516E25BD">
        <w:rPr>
          <w:rFonts w:ascii="Arial" w:hAnsi="Arial" w:cs="Arial"/>
          <w:sz w:val="22"/>
          <w:szCs w:val="22"/>
          <w:lang w:val="en-GB"/>
        </w:rPr>
        <w:t xml:space="preserve"> branches </w:t>
      </w:r>
      <w:r w:rsidRPr="6AF6D6F9" w:rsidR="516E25BD">
        <w:rPr>
          <w:rFonts w:ascii="Arial" w:hAnsi="Arial" w:cs="Arial"/>
          <w:sz w:val="22"/>
          <w:szCs w:val="22"/>
          <w:lang w:val="en-GB"/>
        </w:rPr>
        <w:t>to</w:t>
      </w:r>
      <w:r w:rsidRPr="6AF6D6F9" w:rsidR="516E25BD">
        <w:rPr>
          <w:rFonts w:ascii="Arial" w:hAnsi="Arial" w:cs="Arial"/>
          <w:sz w:val="22"/>
          <w:szCs w:val="22"/>
          <w:lang w:val="en-GB"/>
        </w:rPr>
        <w:t xml:space="preserve"> </w:t>
      </w:r>
      <w:r w:rsidRPr="6AF6D6F9" w:rsidR="516E25BD">
        <w:rPr>
          <w:rFonts w:ascii="Arial" w:hAnsi="Arial" w:cs="Arial"/>
          <w:sz w:val="22"/>
          <w:szCs w:val="22"/>
          <w:lang w:val="en-GB"/>
        </w:rPr>
        <w:t>reach</w:t>
      </w:r>
      <w:r w:rsidRPr="6AF6D6F9" w:rsidR="516E25BD">
        <w:rPr>
          <w:rFonts w:ascii="Arial" w:hAnsi="Arial" w:cs="Arial"/>
          <w:sz w:val="22"/>
          <w:szCs w:val="22"/>
          <w:lang w:val="en-GB"/>
        </w:rPr>
        <w:t>, say,</w:t>
      </w:r>
      <w:r w:rsidRPr="6AF6D6F9" w:rsidR="48598DA0">
        <w:rPr>
          <w:rFonts w:ascii="Arial" w:hAnsi="Arial" w:cs="Arial"/>
          <w:sz w:val="22"/>
          <w:szCs w:val="22"/>
          <w:lang w:val="en-GB"/>
        </w:rPr>
        <w:t xml:space="preserve"> </w:t>
      </w:r>
      <w:r w:rsidRPr="6AF6D6F9" w:rsidR="48598DA0">
        <w:rPr>
          <w:rFonts w:ascii="Arial" w:hAnsi="Arial" w:cs="Arial"/>
          <w:sz w:val="22"/>
          <w:szCs w:val="22"/>
          <w:lang w:val="en-GB"/>
        </w:rPr>
        <w:t xml:space="preserve">the</w:t>
      </w:r>
      <w:r w:rsidRPr="6AF6D6F9" w:rsidR="48598DA0">
        <w:rPr>
          <w:rFonts w:ascii="Arial" w:hAnsi="Arial" w:cs="Arial"/>
          <w:sz w:val="22"/>
          <w:szCs w:val="22"/>
          <w:lang w:val="en-GB"/>
        </w:rPr>
        <w:t xml:space="preserve"> turquoise </w:t>
      </w:r>
      <w:r w:rsidRPr="6AF6D6F9" w:rsidR="48598DA0">
        <w:rPr>
          <w:rFonts w:ascii="Arial" w:hAnsi="Arial" w:cs="Arial"/>
          <w:sz w:val="22"/>
          <w:szCs w:val="22"/>
          <w:lang w:val="en-GB"/>
        </w:rPr>
        <w:t xml:space="preserve">horn</w:t>
      </w:r>
      <w:r w:rsidRPr="6AF6D6F9" w:rsidR="41A49853">
        <w:rPr>
          <w:rFonts w:ascii="Arial" w:hAnsi="Arial" w:cs="Arial"/>
          <w:sz w:val="22"/>
          <w:szCs w:val="22"/>
          <w:lang w:val="en-GB"/>
        </w:rPr>
        <w:t>.</w:t>
      </w:r>
      <w:r w:rsidRPr="6AF6D6F9" w:rsidR="3EE4BFD7">
        <w:rPr>
          <w:rFonts w:ascii="Arial" w:hAnsi="Arial" w:cs="Arial"/>
          <w:sz w:val="22"/>
          <w:szCs w:val="22"/>
          <w:lang w:val="en-GB"/>
        </w:rPr>
        <w:t xml:space="preserve"> </w:t>
      </w:r>
      <w:r w:rsidRPr="6AF6D6F9" w:rsidR="710A2983">
        <w:rPr>
          <w:rFonts w:ascii="Arial" w:hAnsi="Arial" w:cs="Arial"/>
          <w:sz w:val="22"/>
          <w:szCs w:val="22"/>
          <w:lang w:val="en-GB"/>
        </w:rPr>
        <w:t xml:space="preserve">The </w:t>
      </w:r>
      <w:r w:rsidRPr="6AF6D6F9" w:rsidR="516E25BD">
        <w:rPr>
          <w:rFonts w:ascii="Arial" w:hAnsi="Arial" w:cs="Arial"/>
          <w:sz w:val="22"/>
          <w:szCs w:val="22"/>
          <w:lang w:val="en-GB"/>
        </w:rPr>
        <w:t>pathways</w:t>
      </w:r>
      <w:r w:rsidRPr="6AF6D6F9" w:rsidR="516E25BD">
        <w:rPr>
          <w:rFonts w:ascii="Arial" w:hAnsi="Arial" w:cs="Arial"/>
          <w:sz w:val="22"/>
          <w:szCs w:val="22"/>
          <w:lang w:val="en-GB"/>
        </w:rPr>
        <w:t xml:space="preserve"> </w:t>
      </w:r>
      <w:r w:rsidRPr="6AF6D6F9" w:rsidR="516E25BD">
        <w:rPr>
          <w:rFonts w:ascii="Arial" w:hAnsi="Arial" w:cs="Arial"/>
          <w:sz w:val="22"/>
          <w:szCs w:val="22"/>
          <w:lang w:val="en-GB"/>
        </w:rPr>
        <w:t>represent</w:t>
      </w:r>
      <w:r w:rsidRPr="6AF6D6F9" w:rsidR="710A2983">
        <w:rPr>
          <w:rFonts w:ascii="Arial" w:hAnsi="Arial" w:cs="Arial"/>
          <w:sz w:val="22"/>
          <w:szCs w:val="22"/>
          <w:lang w:val="en-GB"/>
        </w:rPr>
        <w:t xml:space="preserve"> </w:t>
      </w:r>
      <w:r w:rsidRPr="6AF6D6F9" w:rsidR="710A2983">
        <w:rPr>
          <w:rFonts w:ascii="Arial" w:hAnsi="Arial" w:cs="Arial"/>
          <w:sz w:val="22"/>
          <w:szCs w:val="22"/>
          <w:lang w:val="en-GB"/>
        </w:rPr>
        <w:t xml:space="preserve">the</w:t>
      </w:r>
      <w:r w:rsidRPr="6AF6D6F9" w:rsidR="710A2983">
        <w:rPr>
          <w:rFonts w:ascii="Arial" w:hAnsi="Arial" w:cs="Arial"/>
          <w:sz w:val="22"/>
          <w:szCs w:val="22"/>
          <w:lang w:val="en-GB"/>
        </w:rPr>
        <w:t xml:space="preserve"> </w:t>
      </w:r>
      <w:r w:rsidRPr="6AF6D6F9" w:rsidR="516E25BD">
        <w:rPr>
          <w:rFonts w:ascii="Arial" w:hAnsi="Arial" w:cs="Arial"/>
          <w:sz w:val="22"/>
          <w:szCs w:val="22"/>
          <w:lang w:val="en-GB"/>
        </w:rPr>
        <w:t xml:space="preserve">tree's</w:t>
      </w:r>
      <w:r w:rsidRPr="6AF6D6F9" w:rsidR="516E25BD">
        <w:rPr>
          <w:rFonts w:ascii="Arial" w:hAnsi="Arial" w:cs="Arial"/>
          <w:sz w:val="22"/>
          <w:szCs w:val="22"/>
          <w:lang w:val="en-GB"/>
        </w:rPr>
        <w:t xml:space="preserve"> </w:t>
      </w:r>
      <w:r w:rsidRPr="6AF6D6F9" w:rsidR="710A2983">
        <w:rPr>
          <w:rFonts w:ascii="Arial" w:hAnsi="Arial" w:cs="Arial"/>
          <w:sz w:val="22"/>
          <w:szCs w:val="22"/>
          <w:lang w:val="en-GB"/>
        </w:rPr>
        <w:t>branches</w:t>
      </w:r>
      <w:r w:rsidRPr="6AF6D6F9" w:rsidR="516E25BD">
        <w:rPr>
          <w:rFonts w:ascii="Arial" w:hAnsi="Arial" w:cs="Arial"/>
          <w:sz w:val="22"/>
          <w:szCs w:val="22"/>
          <w:lang w:val="en-GB"/>
        </w:rPr>
        <w:t>.</w:t>
      </w:r>
      <w:r w:rsidRPr="6AF6D6F9" w:rsidR="710A2983">
        <w:rPr>
          <w:rFonts w:ascii="Arial" w:hAnsi="Arial" w:cs="Arial"/>
          <w:sz w:val="22"/>
          <w:szCs w:val="22"/>
          <w:lang w:val="en-GB"/>
        </w:rPr>
        <w:t xml:space="preserve"> </w:t>
      </w:r>
      <w:r w:rsidRPr="6AF6D6F9" w:rsidR="3EE4BFD7">
        <w:rPr>
          <w:rFonts w:ascii="Arial" w:hAnsi="Arial" w:cs="Arial"/>
          <w:sz w:val="22"/>
          <w:szCs w:val="22"/>
          <w:lang w:val="en-GB"/>
        </w:rPr>
        <w:t xml:space="preserve">This</w:t>
      </w:r>
      <w:r w:rsidRPr="6AF6D6F9" w:rsidR="3EE4BFD7">
        <w:rPr>
          <w:rFonts w:ascii="Arial" w:hAnsi="Arial" w:cs="Arial"/>
          <w:sz w:val="22"/>
          <w:szCs w:val="22"/>
          <w:lang w:val="en-GB"/>
        </w:rPr>
        <w:t xml:space="preserve"> </w:t>
      </w:r>
      <w:r w:rsidRPr="6AF6D6F9" w:rsidR="516E25BD">
        <w:rPr>
          <w:rFonts w:ascii="Arial" w:hAnsi="Arial" w:cs="Arial"/>
          <w:sz w:val="22"/>
          <w:szCs w:val="22"/>
          <w:lang w:val="en-GB"/>
        </w:rPr>
        <w:t>design</w:t>
      </w:r>
      <w:r w:rsidRPr="6AF6D6F9" w:rsidR="3EE4BFD7">
        <w:rPr>
          <w:rFonts w:ascii="Arial" w:hAnsi="Arial" w:cs="Arial"/>
          <w:sz w:val="22"/>
          <w:szCs w:val="22"/>
          <w:lang w:val="en-GB"/>
        </w:rPr>
        <w:t xml:space="preserve"> </w:t>
      </w:r>
      <w:r w:rsidRPr="6AF6D6F9" w:rsidR="3EE4BFD7">
        <w:rPr>
          <w:rFonts w:ascii="Arial" w:hAnsi="Arial" w:cs="Arial"/>
          <w:sz w:val="22"/>
          <w:szCs w:val="22"/>
          <w:lang w:val="en-GB"/>
        </w:rPr>
        <w:t xml:space="preserve">allows</w:t>
      </w:r>
      <w:r w:rsidRPr="6AF6D6F9" w:rsidR="3EE4BFD7">
        <w:rPr>
          <w:rFonts w:ascii="Arial" w:hAnsi="Arial" w:cs="Arial"/>
          <w:sz w:val="22"/>
          <w:szCs w:val="22"/>
          <w:lang w:val="en-GB"/>
        </w:rPr>
        <w:t xml:space="preserve"> </w:t>
      </w:r>
      <w:r w:rsidRPr="6AF6D6F9" w:rsidR="3EE4BFD7">
        <w:rPr>
          <w:rFonts w:ascii="Arial" w:hAnsi="Arial" w:cs="Arial"/>
          <w:sz w:val="22"/>
          <w:szCs w:val="22"/>
          <w:lang w:val="en-GB"/>
        </w:rPr>
        <w:t xml:space="preserve">people</w:t>
      </w:r>
      <w:r w:rsidRPr="6AF6D6F9" w:rsidR="3EE4BFD7">
        <w:rPr>
          <w:rFonts w:ascii="Arial" w:hAnsi="Arial" w:cs="Arial"/>
          <w:sz w:val="22"/>
          <w:szCs w:val="22"/>
          <w:lang w:val="en-GB"/>
        </w:rPr>
        <w:t xml:space="preserve"> </w:t>
      </w:r>
      <w:r w:rsidRPr="6AF6D6F9" w:rsidR="3EE4BFD7">
        <w:rPr>
          <w:rFonts w:ascii="Arial" w:hAnsi="Arial" w:cs="Arial"/>
          <w:sz w:val="22"/>
          <w:szCs w:val="22"/>
          <w:lang w:val="en-GB"/>
        </w:rPr>
        <w:t xml:space="preserve">to</w:t>
      </w:r>
      <w:r w:rsidRPr="6AF6D6F9" w:rsidR="3EE4BFD7">
        <w:rPr>
          <w:rFonts w:ascii="Arial" w:hAnsi="Arial" w:cs="Arial"/>
          <w:sz w:val="22"/>
          <w:szCs w:val="22"/>
          <w:lang w:val="en-GB"/>
        </w:rPr>
        <w:t xml:space="preserve"> walk </w:t>
      </w:r>
      <w:r w:rsidRPr="6AF6D6F9" w:rsidR="516E25BD">
        <w:rPr>
          <w:rFonts w:ascii="Arial" w:hAnsi="Arial" w:cs="Arial"/>
          <w:sz w:val="22"/>
          <w:szCs w:val="22"/>
          <w:lang w:val="en-GB"/>
        </w:rPr>
        <w:t>underneath</w:t>
      </w:r>
      <w:r w:rsidRPr="6AF6D6F9" w:rsidR="3EE4BFD7">
        <w:rPr>
          <w:rFonts w:ascii="Arial" w:hAnsi="Arial" w:cs="Arial"/>
          <w:sz w:val="22"/>
          <w:szCs w:val="22"/>
          <w:lang w:val="en-GB"/>
        </w:rPr>
        <w:t xml:space="preserve"> </w:t>
      </w:r>
      <w:r w:rsidRPr="6AF6D6F9" w:rsidR="3EE4BFD7">
        <w:rPr>
          <w:rFonts w:ascii="Arial" w:hAnsi="Arial" w:cs="Arial"/>
          <w:sz w:val="22"/>
          <w:szCs w:val="22"/>
          <w:lang w:val="en-GB"/>
        </w:rPr>
        <w:t xml:space="preserve">and</w:t>
      </w:r>
      <w:r w:rsidRPr="6AF6D6F9" w:rsidR="3EE4BFD7">
        <w:rPr>
          <w:rFonts w:ascii="Arial" w:hAnsi="Arial" w:cs="Arial"/>
          <w:sz w:val="22"/>
          <w:szCs w:val="22"/>
          <w:lang w:val="en-GB"/>
        </w:rPr>
        <w:t xml:space="preserve"> </w:t>
      </w:r>
      <w:r w:rsidRPr="6AF6D6F9" w:rsidR="3EE4BFD7">
        <w:rPr>
          <w:rFonts w:ascii="Arial" w:hAnsi="Arial" w:cs="Arial"/>
          <w:sz w:val="22"/>
          <w:szCs w:val="22"/>
          <w:lang w:val="en-GB"/>
        </w:rPr>
        <w:t xml:space="preserve">around</w:t>
      </w:r>
      <w:r w:rsidRPr="6AF6D6F9" w:rsidR="3EE4BFD7">
        <w:rPr>
          <w:rFonts w:ascii="Arial" w:hAnsi="Arial" w:cs="Arial"/>
          <w:sz w:val="22"/>
          <w:szCs w:val="22"/>
          <w:lang w:val="en-GB"/>
        </w:rPr>
        <w:t xml:space="preserve"> </w:t>
      </w:r>
      <w:r w:rsidRPr="6AF6D6F9" w:rsidR="710A2983">
        <w:rPr>
          <w:rFonts w:ascii="Arial" w:hAnsi="Arial" w:cs="Arial"/>
          <w:sz w:val="22"/>
          <w:szCs w:val="22"/>
          <w:lang w:val="en-GB"/>
        </w:rPr>
        <w:t xml:space="preserve">the</w:t>
      </w:r>
      <w:r w:rsidRPr="6AF6D6F9" w:rsidR="710A2983">
        <w:rPr>
          <w:rFonts w:ascii="Arial" w:hAnsi="Arial" w:cs="Arial"/>
          <w:sz w:val="22"/>
          <w:szCs w:val="22"/>
          <w:lang w:val="en-GB"/>
        </w:rPr>
        <w:t xml:space="preserve"> </w:t>
      </w:r>
      <w:r w:rsidRPr="6AF6D6F9" w:rsidR="30AF3D70">
        <w:rPr>
          <w:rFonts w:ascii="Arial" w:hAnsi="Arial" w:cs="Arial"/>
          <w:sz w:val="22"/>
          <w:szCs w:val="22"/>
          <w:lang w:val="en-GB"/>
        </w:rPr>
        <w:t>installation</w:t>
      </w:r>
      <w:r w:rsidRPr="6AF6D6F9" w:rsidR="30AF3D70">
        <w:rPr>
          <w:rFonts w:ascii="Arial" w:hAnsi="Arial" w:cs="Arial"/>
          <w:sz w:val="22"/>
          <w:szCs w:val="22"/>
          <w:lang w:val="en-GB"/>
        </w:rPr>
        <w:t>.</w:t>
      </w:r>
    </w:p>
    <w:p w:rsidR="00724DF0" w:rsidP="00C22C8E" w:rsidRDefault="00087B29" w14:paraId="443C96CF" w14:textId="1AC7182C">
      <w:pPr>
        <w:pStyle w:val="paragraph"/>
        <w:spacing w:before="0" w:beforeAutospacing="0" w:after="0" w:afterAutospacing="0"/>
        <w:textAlignment w:val="baseline"/>
        <w:rPr>
          <w:rFonts w:ascii="Arial" w:hAnsi="Arial" w:cs="Arial"/>
          <w:sz w:val="22"/>
          <w:szCs w:val="22"/>
        </w:rPr>
      </w:pPr>
      <w:r>
        <w:rPr>
          <w:noProof/>
        </w:rPr>
        <mc:AlternateContent>
          <mc:Choice Requires="wps">
            <w:drawing>
              <wp:anchor distT="0" distB="0" distL="114300" distR="114300" simplePos="0" relativeHeight="251658279" behindDoc="0" locked="0" layoutInCell="1" allowOverlap="1" wp14:anchorId="3B1E5792" wp14:editId="699EEBF8">
                <wp:simplePos x="0" y="0"/>
                <wp:positionH relativeFrom="margin">
                  <wp:posOffset>3064537</wp:posOffset>
                </wp:positionH>
                <wp:positionV relativeFrom="margin">
                  <wp:posOffset>8358248</wp:posOffset>
                </wp:positionV>
                <wp:extent cx="2667000" cy="281940"/>
                <wp:effectExtent l="0" t="0" r="0" b="3810"/>
                <wp:wrapSquare wrapText="bothSides"/>
                <wp:docPr id="156262288" name="Text Box 1"/>
                <wp:cNvGraphicFramePr/>
                <a:graphic xmlns:a="http://schemas.openxmlformats.org/drawingml/2006/main">
                  <a:graphicData uri="http://schemas.microsoft.com/office/word/2010/wordprocessingShape">
                    <wps:wsp>
                      <wps:cNvSpPr txBox="1"/>
                      <wps:spPr>
                        <a:xfrm>
                          <a:off x="0" y="0"/>
                          <a:ext cx="2667000" cy="281940"/>
                        </a:xfrm>
                        <a:prstGeom prst="rect">
                          <a:avLst/>
                        </a:prstGeom>
                        <a:solidFill>
                          <a:prstClr val="white"/>
                        </a:solidFill>
                        <a:ln>
                          <a:noFill/>
                        </a:ln>
                      </wps:spPr>
                      <wps:txbx>
                        <w:txbxContent>
                          <w:p w:rsidRPr="00C11F18" w:rsidR="007C014E" w:rsidP="007C014E" w:rsidRDefault="007C014E" w14:paraId="1C5E1412" w14:textId="0D7BF6BC">
                            <w:pPr>
                              <w:pStyle w:val="Bijschrift"/>
                              <w:rPr>
                                <w:rFonts w:eastAsia="Times New Roman" w:cs="Arial"/>
                                <w:b/>
                                <w:bCs/>
                                <w:kern w:val="0"/>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10</w:t>
                            </w:r>
                            <w:r w:rsidRPr="00C11F18">
                              <w:fldChar w:fldCharType="end"/>
                            </w:r>
                            <w:r w:rsidRPr="00C11F18">
                              <w:t xml:space="preserve"> </w:t>
                            </w:r>
                            <w:r w:rsidRPr="00C11F18" w:rsidR="0042672E">
                              <w:t>Tree,</w:t>
                            </w:r>
                            <w:r w:rsidRPr="00C11F18">
                              <w:t xml:space="preserve"> standalone installation sketch central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D203457">
              <v:shape id="_x0000_s1035" style="position:absolute;margin-left:241.3pt;margin-top:658.15pt;width:210pt;height:22.2pt;z-index:251658279;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" w14:anchorId="3B1E5792">
                <v:textbox inset="0,0,0,0">
                  <w:txbxContent>
                    <w:p w:rsidRPr="00C11F18" w:rsidR="007C014E" w:rsidP="007C014E" w:rsidRDefault="007C014E" w14:paraId="132311FD" w14:textId="0D7BF6BC">
                      <w:pPr>
                        <w:pStyle w:val="Bijschrift"/>
                        <w:rPr>
                          <w:rFonts w:eastAsia="Times New Roman" w:cs="Arial"/>
                          <w:b/>
                          <w:bCs/>
                          <w:kern w:val="0"/>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10</w:t>
                      </w:r>
                      <w:r w:rsidRPr="00C11F18">
                        <w:fldChar w:fldCharType="end"/>
                      </w:r>
                      <w:r w:rsidRPr="00C11F18">
                        <w:t xml:space="preserve"> </w:t>
                      </w:r>
                      <w:r w:rsidRPr="00C11F18" w:rsidR="0042672E">
                        <w:t>Tree,</w:t>
                      </w:r>
                      <w:r w:rsidRPr="00C11F18">
                        <w:t xml:space="preserve"> standalone installation sketch central point</w:t>
                      </w:r>
                    </w:p>
                  </w:txbxContent>
                </v:textbox>
                <w10:wrap type="square" anchorx="margin" anchory="margin"/>
              </v:shape>
            </w:pict>
          </mc:Fallback>
        </mc:AlternateContent>
      </w:r>
    </w:p>
    <w:p w:rsidR="00087B29" w:rsidP="00C22C8E" w:rsidRDefault="00087B29" w14:paraId="324AD829" w14:textId="77777777">
      <w:pPr>
        <w:pStyle w:val="paragraph"/>
        <w:spacing w:before="0" w:beforeAutospacing="0" w:after="0" w:afterAutospacing="0"/>
        <w:textAlignment w:val="baseline"/>
        <w:rPr>
          <w:rFonts w:ascii="Arial" w:hAnsi="Arial" w:cs="Arial"/>
          <w:b/>
          <w:sz w:val="22"/>
          <w:szCs w:val="22"/>
        </w:rPr>
      </w:pPr>
    </w:p>
    <w:p w:rsidR="00087B29" w:rsidP="00C22C8E" w:rsidRDefault="00087B29" w14:paraId="268C382A" w14:textId="77777777">
      <w:pPr>
        <w:pStyle w:val="paragraph"/>
        <w:spacing w:before="0" w:beforeAutospacing="0" w:after="0" w:afterAutospacing="0"/>
        <w:textAlignment w:val="baseline"/>
        <w:rPr>
          <w:rFonts w:ascii="Arial" w:hAnsi="Arial" w:cs="Arial"/>
          <w:b/>
          <w:sz w:val="22"/>
          <w:szCs w:val="22"/>
        </w:rPr>
      </w:pPr>
    </w:p>
    <w:p w:rsidRPr="006132B8" w:rsidR="00724DF0" w:rsidP="00C22C8E" w:rsidRDefault="00724DF0" w14:paraId="709E03E1" w14:textId="7C536665">
      <w:pPr>
        <w:pStyle w:val="paragraph"/>
        <w:spacing w:before="0" w:beforeAutospacing="0" w:after="0" w:afterAutospacing="0"/>
        <w:textAlignment w:val="baseline"/>
        <w:rPr>
          <w:rFonts w:ascii="Arial" w:hAnsi="Arial" w:cs="Arial"/>
          <w:b/>
          <w:sz w:val="22"/>
          <w:szCs w:val="22"/>
        </w:rPr>
      </w:pPr>
      <w:r w:rsidRPr="006132B8">
        <w:rPr>
          <w:rFonts w:ascii="Arial" w:hAnsi="Arial" w:cs="Arial"/>
          <w:b/>
          <w:sz w:val="22"/>
          <w:szCs w:val="22"/>
        </w:rPr>
        <w:t xml:space="preserve">Concept 5: </w:t>
      </w:r>
      <w:r w:rsidRPr="006132B8" w:rsidR="001C2DD3">
        <w:rPr>
          <w:rFonts w:ascii="Arial" w:hAnsi="Arial" w:cs="Arial"/>
          <w:b/>
          <w:sz w:val="22"/>
          <w:szCs w:val="22"/>
        </w:rPr>
        <w:t>Play</w:t>
      </w:r>
      <w:r w:rsidRPr="006132B8" w:rsidR="008B08AC">
        <w:rPr>
          <w:rFonts w:ascii="Arial" w:hAnsi="Arial" w:cs="Arial"/>
          <w:b/>
          <w:sz w:val="22"/>
          <w:szCs w:val="22"/>
        </w:rPr>
        <w:t>ground</w:t>
      </w:r>
    </w:p>
    <w:p w:rsidRPr="00724DF0" w:rsidR="006132B8" w:rsidP="6AF6D6F9" w:rsidRDefault="00087B29" w14:paraId="5D359AB7" w14:textId="334E974E">
      <w:pPr>
        <w:pStyle w:val="paragraph"/>
        <w:spacing w:before="0" w:beforeAutospacing="off" w:after="0" w:afterAutospacing="off"/>
        <w:textAlignment w:val="baseline"/>
        <w:rPr>
          <w:rFonts w:ascii="Arial" w:hAnsi="Arial" w:cs="Arial"/>
          <w:sz w:val="22"/>
          <w:szCs w:val="22"/>
          <w:lang w:val="en-GB"/>
        </w:rPr>
      </w:pPr>
      <w:r w:rsidRPr="00E8600C">
        <w:rPr>
          <w:rFonts w:ascii="Arial" w:hAnsi="Arial" w:cs="Arial"/>
          <w:noProof/>
          <w:sz w:val="22"/>
          <w:szCs w:val="22"/>
        </w:rPr>
        <w:drawing>
          <wp:anchor distT="0" distB="0" distL="114300" distR="114300" simplePos="0" relativeHeight="251658265" behindDoc="0" locked="0" layoutInCell="1" allowOverlap="1" wp14:anchorId="3049B29B" wp14:editId="253B1168">
            <wp:simplePos x="0" y="0"/>
            <wp:positionH relativeFrom="margin">
              <wp:align>right</wp:align>
            </wp:positionH>
            <wp:positionV relativeFrom="margin">
              <wp:posOffset>6012</wp:posOffset>
            </wp:positionV>
            <wp:extent cx="1714500" cy="1950720"/>
            <wp:effectExtent l="0" t="0" r="0" b="0"/>
            <wp:wrapSquare wrapText="bothSides"/>
            <wp:docPr id="751910912" name="Picture 1" descr="A drawing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10912" name="Picture 1" descr="A drawing of a ma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14500" cy="1950720"/>
                    </a:xfrm>
                    <a:prstGeom prst="rect">
                      <a:avLst/>
                    </a:prstGeom>
                  </pic:spPr>
                </pic:pic>
              </a:graphicData>
            </a:graphic>
          </wp:anchor>
        </w:drawing>
      </w:r>
      <w:r w:rsidRPr="6AF6D6F9" w:rsidR="0FA61633">
        <w:rPr>
          <w:rFonts w:ascii="Arial" w:hAnsi="Arial" w:cs="Arial"/>
          <w:sz w:val="22"/>
          <w:szCs w:val="22"/>
          <w:lang w:val="en-GB"/>
        </w:rPr>
        <w:t xml:space="preserve">This</w:t>
      </w:r>
      <w:r w:rsidRPr="6AF6D6F9" w:rsidR="0FA61633">
        <w:rPr>
          <w:rFonts w:ascii="Arial" w:hAnsi="Arial" w:cs="Arial"/>
          <w:sz w:val="22"/>
          <w:szCs w:val="22"/>
          <w:lang w:val="en-GB"/>
        </w:rPr>
        <w:t xml:space="preserve"> concept </w:t>
      </w:r>
      <w:r w:rsidRPr="6AF6D6F9" w:rsidR="0FA61633">
        <w:rPr>
          <w:rFonts w:ascii="Arial" w:hAnsi="Arial" w:cs="Arial"/>
          <w:sz w:val="22"/>
          <w:szCs w:val="22"/>
          <w:lang w:val="en-GB"/>
        </w:rPr>
        <w:t xml:space="preserve">consists</w:t>
      </w:r>
      <w:r w:rsidRPr="6AF6D6F9" w:rsidR="0FA61633">
        <w:rPr>
          <w:rFonts w:ascii="Arial" w:hAnsi="Arial" w:cs="Arial"/>
          <w:sz w:val="22"/>
          <w:szCs w:val="22"/>
          <w:lang w:val="en-GB"/>
        </w:rPr>
        <w:t xml:space="preserve"> out</w:t>
      </w:r>
      <w:r w:rsidRPr="6AF6D6F9" w:rsidR="0FA61633">
        <w:rPr>
          <w:rFonts w:ascii="Arial" w:hAnsi="Arial" w:cs="Arial"/>
          <w:sz w:val="22"/>
          <w:szCs w:val="22"/>
          <w:lang w:val="en-GB"/>
        </w:rPr>
        <w:t xml:space="preserve"> of a </w:t>
      </w:r>
      <w:r w:rsidRPr="6AF6D6F9" w:rsidR="6AAA4522">
        <w:rPr>
          <w:rFonts w:ascii="Arial" w:hAnsi="Arial" w:cs="Arial"/>
          <w:sz w:val="22"/>
          <w:szCs w:val="22"/>
          <w:lang w:val="en-GB"/>
        </w:rPr>
        <w:t>playground</w:t>
      </w:r>
      <w:r w:rsidRPr="6AF6D6F9" w:rsidR="72A9CFA0">
        <w:rPr>
          <w:rFonts w:ascii="Arial" w:hAnsi="Arial" w:cs="Arial"/>
          <w:sz w:val="22"/>
          <w:szCs w:val="22"/>
          <w:lang w:val="en-GB"/>
        </w:rPr>
        <w:t>-</w:t>
      </w:r>
      <w:r w:rsidRPr="6AF6D6F9" w:rsidR="6AAA4522">
        <w:rPr>
          <w:rFonts w:ascii="Arial" w:hAnsi="Arial" w:cs="Arial"/>
          <w:sz w:val="22"/>
          <w:szCs w:val="22"/>
          <w:lang w:val="en-GB"/>
        </w:rPr>
        <w:t xml:space="preserve">like </w:t>
      </w:r>
      <w:r w:rsidRPr="6AF6D6F9" w:rsidR="6AAA4522">
        <w:rPr>
          <w:rFonts w:ascii="Arial" w:hAnsi="Arial" w:cs="Arial"/>
          <w:sz w:val="22"/>
          <w:szCs w:val="22"/>
          <w:lang w:val="en-GB"/>
        </w:rPr>
        <w:t xml:space="preserve">structure</w:t>
      </w:r>
      <w:r w:rsidRPr="6AF6D6F9" w:rsidR="6AAA4522">
        <w:rPr>
          <w:rFonts w:ascii="Arial" w:hAnsi="Arial" w:cs="Arial"/>
          <w:sz w:val="22"/>
          <w:szCs w:val="22"/>
          <w:lang w:val="en-GB"/>
        </w:rPr>
        <w:t xml:space="preserve">, </w:t>
      </w:r>
      <w:r w:rsidRPr="6AF6D6F9" w:rsidR="6AAA4522">
        <w:rPr>
          <w:rFonts w:ascii="Arial" w:hAnsi="Arial" w:cs="Arial"/>
          <w:sz w:val="22"/>
          <w:szCs w:val="22"/>
          <w:lang w:val="en-GB"/>
        </w:rPr>
        <w:t xml:space="preserve">combining</w:t>
      </w:r>
      <w:r w:rsidRPr="6AF6D6F9" w:rsidR="6AAA4522">
        <w:rPr>
          <w:rFonts w:ascii="Arial" w:hAnsi="Arial" w:cs="Arial"/>
          <w:sz w:val="22"/>
          <w:szCs w:val="22"/>
          <w:lang w:val="en-GB"/>
        </w:rPr>
        <w:t xml:space="preserve"> </w:t>
      </w:r>
      <w:r w:rsidRPr="6AF6D6F9" w:rsidR="6AAA4522">
        <w:rPr>
          <w:rFonts w:ascii="Arial" w:hAnsi="Arial" w:cs="Arial"/>
          <w:sz w:val="22"/>
          <w:szCs w:val="22"/>
          <w:lang w:val="en-GB"/>
        </w:rPr>
        <w:t xml:space="preserve">all</w:t>
      </w:r>
      <w:r w:rsidRPr="6AF6D6F9" w:rsidR="6AAA4522">
        <w:rPr>
          <w:rFonts w:ascii="Arial" w:hAnsi="Arial" w:cs="Arial"/>
          <w:sz w:val="22"/>
          <w:szCs w:val="22"/>
          <w:lang w:val="en-GB"/>
        </w:rPr>
        <w:t xml:space="preserve"> </w:t>
      </w:r>
      <w:r w:rsidRPr="6AF6D6F9" w:rsidR="21F3A5B8">
        <w:rPr>
          <w:rFonts w:ascii="Arial" w:hAnsi="Arial" w:cs="Arial"/>
          <w:sz w:val="22"/>
          <w:szCs w:val="22"/>
          <w:lang w:val="en-GB"/>
        </w:rPr>
        <w:t xml:space="preserve">kinds of different </w:t>
      </w:r>
      <w:r w:rsidRPr="6AF6D6F9" w:rsidR="21F3A5B8">
        <w:rPr>
          <w:rFonts w:ascii="Arial" w:hAnsi="Arial" w:cs="Arial"/>
          <w:sz w:val="22"/>
          <w:szCs w:val="22"/>
          <w:lang w:val="en-GB"/>
        </w:rPr>
        <w:t>elements</w:t>
      </w:r>
      <w:r w:rsidRPr="6AF6D6F9" w:rsidR="21F3A5B8">
        <w:rPr>
          <w:rFonts w:ascii="Arial" w:hAnsi="Arial" w:cs="Arial"/>
          <w:sz w:val="22"/>
          <w:szCs w:val="22"/>
          <w:lang w:val="en-GB"/>
        </w:rPr>
        <w:t xml:space="preserve"> </w:t>
      </w:r>
      <w:r w:rsidRPr="6AF6D6F9" w:rsidR="21F3A5B8">
        <w:rPr>
          <w:rFonts w:ascii="Arial" w:hAnsi="Arial" w:cs="Arial"/>
          <w:sz w:val="22"/>
          <w:szCs w:val="22"/>
          <w:lang w:val="en-GB"/>
        </w:rPr>
        <w:t>from</w:t>
      </w:r>
      <w:r w:rsidRPr="6AF6D6F9" w:rsidR="21F3A5B8">
        <w:rPr>
          <w:rFonts w:ascii="Arial" w:hAnsi="Arial" w:cs="Arial"/>
          <w:sz w:val="22"/>
          <w:szCs w:val="22"/>
          <w:lang w:val="en-GB"/>
        </w:rPr>
        <w:t xml:space="preserve"> </w:t>
      </w:r>
      <w:r w:rsidRPr="6AF6D6F9" w:rsidR="21F3A5B8">
        <w:rPr>
          <w:rFonts w:ascii="Arial" w:hAnsi="Arial" w:cs="Arial"/>
          <w:sz w:val="22"/>
          <w:szCs w:val="22"/>
          <w:lang w:val="en-GB"/>
        </w:rPr>
        <w:t>previous</w:t>
      </w:r>
      <w:r w:rsidRPr="6AF6D6F9" w:rsidR="21F3A5B8">
        <w:rPr>
          <w:rFonts w:ascii="Arial" w:hAnsi="Arial" w:cs="Arial"/>
          <w:sz w:val="22"/>
          <w:szCs w:val="22"/>
          <w:lang w:val="en-GB"/>
        </w:rPr>
        <w:t xml:space="preserve"> </w:t>
      </w:r>
      <w:r w:rsidRPr="6AF6D6F9" w:rsidR="21F3A5B8">
        <w:rPr>
          <w:rFonts w:ascii="Arial" w:hAnsi="Arial" w:cs="Arial"/>
          <w:sz w:val="22"/>
          <w:szCs w:val="22"/>
          <w:lang w:val="en-GB"/>
        </w:rPr>
        <w:t>concepts</w:t>
      </w:r>
      <w:r w:rsidRPr="6AF6D6F9" w:rsidR="21F3A5B8">
        <w:rPr>
          <w:rFonts w:ascii="Arial" w:hAnsi="Arial" w:cs="Arial"/>
          <w:sz w:val="22"/>
          <w:szCs w:val="22"/>
          <w:lang w:val="en-GB"/>
        </w:rPr>
        <w:t>.</w:t>
      </w:r>
      <w:r w:rsidRPr="6AF6D6F9" w:rsidR="62AB2E4E">
        <w:rPr>
          <w:rFonts w:ascii="Arial" w:hAnsi="Arial" w:cs="Arial"/>
          <w:sz w:val="22"/>
          <w:szCs w:val="22"/>
          <w:lang w:val="en-GB"/>
        </w:rPr>
        <w:t xml:space="preserve"> People </w:t>
      </w:r>
      <w:r w:rsidRPr="6AF6D6F9" w:rsidR="62AB2E4E">
        <w:rPr>
          <w:rFonts w:ascii="Arial" w:hAnsi="Arial" w:cs="Arial"/>
          <w:sz w:val="22"/>
          <w:szCs w:val="22"/>
          <w:lang w:val="en-GB"/>
        </w:rPr>
        <w:t xml:space="preserve">can</w:t>
      </w:r>
      <w:r w:rsidRPr="6AF6D6F9" w:rsidR="62AB2E4E">
        <w:rPr>
          <w:rFonts w:ascii="Arial" w:hAnsi="Arial" w:cs="Arial"/>
          <w:sz w:val="22"/>
          <w:szCs w:val="22"/>
          <w:lang w:val="en-GB"/>
        </w:rPr>
        <w:t xml:space="preserve"> walk </w:t>
      </w:r>
      <w:r w:rsidRPr="6AF6D6F9" w:rsidR="4419D8F9">
        <w:rPr>
          <w:rFonts w:ascii="Arial" w:hAnsi="Arial" w:cs="Arial"/>
          <w:sz w:val="22"/>
          <w:szCs w:val="22"/>
          <w:lang w:val="en-GB"/>
        </w:rPr>
        <w:t>under</w:t>
      </w:r>
      <w:r w:rsidRPr="6AF6D6F9" w:rsidR="395C5055">
        <w:rPr>
          <w:rFonts w:ascii="Arial" w:hAnsi="Arial" w:cs="Arial"/>
          <w:sz w:val="22"/>
          <w:szCs w:val="22"/>
          <w:lang w:val="en-GB"/>
        </w:rPr>
        <w:t>neath</w:t>
      </w:r>
      <w:r w:rsidRPr="6AF6D6F9" w:rsidR="395C5055">
        <w:rPr>
          <w:rFonts w:ascii="Arial" w:hAnsi="Arial" w:cs="Arial"/>
          <w:sz w:val="22"/>
          <w:szCs w:val="22"/>
          <w:lang w:val="en-GB"/>
        </w:rPr>
        <w:t xml:space="preserve"> </w:t>
      </w:r>
      <w:r w:rsidRPr="6AF6D6F9" w:rsidR="395C5055">
        <w:rPr>
          <w:rFonts w:ascii="Arial" w:hAnsi="Arial" w:cs="Arial"/>
          <w:sz w:val="22"/>
          <w:szCs w:val="22"/>
          <w:lang w:val="en-GB"/>
        </w:rPr>
        <w:t>the</w:t>
      </w:r>
      <w:r w:rsidRPr="6AF6D6F9" w:rsidR="395C5055">
        <w:rPr>
          <w:rFonts w:ascii="Arial" w:hAnsi="Arial" w:cs="Arial"/>
          <w:sz w:val="22"/>
          <w:szCs w:val="22"/>
          <w:lang w:val="en-GB"/>
        </w:rPr>
        <w:t xml:space="preserve"> </w:t>
      </w:r>
      <w:r w:rsidRPr="6AF6D6F9" w:rsidR="395C5055">
        <w:rPr>
          <w:rFonts w:ascii="Arial" w:hAnsi="Arial" w:cs="Arial"/>
          <w:sz w:val="22"/>
          <w:szCs w:val="22"/>
          <w:lang w:val="en-GB"/>
        </w:rPr>
        <w:t>installation</w:t>
      </w:r>
      <w:r w:rsidRPr="6AF6D6F9" w:rsidR="395C5055">
        <w:rPr>
          <w:rFonts w:ascii="Arial" w:hAnsi="Arial" w:cs="Arial"/>
          <w:sz w:val="22"/>
          <w:szCs w:val="22"/>
          <w:lang w:val="en-GB"/>
        </w:rPr>
        <w:t xml:space="preserve"> </w:t>
      </w:r>
      <w:r w:rsidRPr="6AF6D6F9" w:rsidR="395C5055">
        <w:rPr>
          <w:rFonts w:ascii="Arial" w:hAnsi="Arial" w:cs="Arial"/>
          <w:sz w:val="22"/>
          <w:szCs w:val="22"/>
          <w:lang w:val="en-GB"/>
        </w:rPr>
        <w:t>and</w:t>
      </w:r>
      <w:r w:rsidRPr="6AF6D6F9" w:rsidR="395C5055">
        <w:rPr>
          <w:rFonts w:ascii="Arial" w:hAnsi="Arial" w:cs="Arial"/>
          <w:sz w:val="22"/>
          <w:szCs w:val="22"/>
          <w:lang w:val="en-GB"/>
        </w:rPr>
        <w:t xml:space="preserve"> </w:t>
      </w:r>
      <w:r w:rsidRPr="6AF6D6F9" w:rsidR="395C5055">
        <w:rPr>
          <w:rFonts w:ascii="Arial" w:hAnsi="Arial" w:cs="Arial"/>
          <w:sz w:val="22"/>
          <w:szCs w:val="22"/>
          <w:lang w:val="en-GB"/>
        </w:rPr>
        <w:t>children</w:t>
      </w:r>
      <w:r w:rsidRPr="6AF6D6F9" w:rsidR="395C5055">
        <w:rPr>
          <w:rFonts w:ascii="Arial" w:hAnsi="Arial" w:cs="Arial"/>
          <w:sz w:val="22"/>
          <w:szCs w:val="22"/>
          <w:lang w:val="en-GB"/>
        </w:rPr>
        <w:t xml:space="preserve"> </w:t>
      </w:r>
      <w:r w:rsidRPr="6AF6D6F9" w:rsidR="395C5055">
        <w:rPr>
          <w:rFonts w:ascii="Arial" w:hAnsi="Arial" w:cs="Arial"/>
          <w:sz w:val="22"/>
          <w:szCs w:val="22"/>
          <w:lang w:val="en-GB"/>
        </w:rPr>
        <w:t>can</w:t>
      </w:r>
      <w:r w:rsidRPr="6AF6D6F9" w:rsidR="395C5055">
        <w:rPr>
          <w:rFonts w:ascii="Arial" w:hAnsi="Arial" w:cs="Arial"/>
          <w:sz w:val="22"/>
          <w:szCs w:val="22"/>
          <w:lang w:val="en-GB"/>
        </w:rPr>
        <w:t xml:space="preserve"> crawl </w:t>
      </w:r>
      <w:r w:rsidRPr="6AF6D6F9" w:rsidR="395C5055">
        <w:rPr>
          <w:rFonts w:ascii="Arial" w:hAnsi="Arial" w:cs="Arial"/>
          <w:sz w:val="22"/>
          <w:szCs w:val="22"/>
          <w:lang w:val="en-GB"/>
        </w:rPr>
        <w:t>underneath</w:t>
      </w:r>
      <w:r w:rsidRPr="6AF6D6F9" w:rsidR="395C5055">
        <w:rPr>
          <w:rFonts w:ascii="Arial" w:hAnsi="Arial" w:cs="Arial"/>
          <w:sz w:val="22"/>
          <w:szCs w:val="22"/>
          <w:lang w:val="en-GB"/>
        </w:rPr>
        <w:t xml:space="preserve"> it.</w:t>
      </w:r>
      <w:r w:rsidRPr="6AF6D6F9" w:rsidR="73B19FF2">
        <w:rPr>
          <w:rFonts w:ascii="Arial" w:hAnsi="Arial" w:cs="Arial"/>
          <w:sz w:val="22"/>
          <w:szCs w:val="22"/>
          <w:lang w:val="en-GB"/>
        </w:rPr>
        <w:t xml:space="preserve"> </w:t>
      </w:r>
    </w:p>
    <w:p w:rsidR="00E859A1" w:rsidP="00C22C8E" w:rsidRDefault="00E859A1" w14:paraId="57877053" w14:textId="0F497853">
      <w:pPr>
        <w:pStyle w:val="paragraph"/>
        <w:spacing w:before="0" w:beforeAutospacing="0" w:after="0" w:afterAutospacing="0"/>
        <w:textAlignment w:val="baseline"/>
        <w:rPr>
          <w:rFonts w:ascii="Arial" w:hAnsi="Arial" w:cs="Arial"/>
          <w:sz w:val="22"/>
          <w:szCs w:val="22"/>
        </w:rPr>
      </w:pPr>
    </w:p>
    <w:p w:rsidR="00EE4E2E" w:rsidP="00C22C8E" w:rsidRDefault="00EE4E2E" w14:paraId="0A8C2613" w14:textId="77777777">
      <w:pPr>
        <w:pStyle w:val="paragraph"/>
        <w:spacing w:before="0" w:beforeAutospacing="0" w:after="0" w:afterAutospacing="0"/>
        <w:textAlignment w:val="baseline"/>
        <w:rPr>
          <w:rFonts w:ascii="Arial" w:hAnsi="Arial" w:cs="Arial"/>
          <w:b/>
          <w:bCs/>
          <w:sz w:val="22"/>
          <w:szCs w:val="22"/>
        </w:rPr>
      </w:pPr>
    </w:p>
    <w:p w:rsidR="00EE4E2E" w:rsidP="00C22C8E" w:rsidRDefault="00EE4E2E" w14:paraId="56CC81FD" w14:textId="77777777">
      <w:pPr>
        <w:pStyle w:val="paragraph"/>
        <w:spacing w:before="0" w:beforeAutospacing="0" w:after="0" w:afterAutospacing="0"/>
        <w:textAlignment w:val="baseline"/>
        <w:rPr>
          <w:rFonts w:ascii="Arial" w:hAnsi="Arial" w:cs="Arial"/>
          <w:b/>
          <w:bCs/>
          <w:sz w:val="22"/>
          <w:szCs w:val="22"/>
        </w:rPr>
      </w:pPr>
    </w:p>
    <w:p w:rsidR="00EE4E2E" w:rsidP="00C22C8E" w:rsidRDefault="00EE4E2E" w14:paraId="6937B671" w14:textId="77777777">
      <w:pPr>
        <w:pStyle w:val="paragraph"/>
        <w:spacing w:before="0" w:beforeAutospacing="0" w:after="0" w:afterAutospacing="0"/>
        <w:textAlignment w:val="baseline"/>
        <w:rPr>
          <w:rFonts w:ascii="Arial" w:hAnsi="Arial" w:cs="Arial"/>
          <w:b/>
          <w:bCs/>
          <w:sz w:val="22"/>
          <w:szCs w:val="22"/>
        </w:rPr>
      </w:pPr>
    </w:p>
    <w:p w:rsidR="00EE4E2E" w:rsidP="00C22C8E" w:rsidRDefault="00EE4E2E" w14:paraId="6C3C22ED" w14:textId="77777777">
      <w:pPr>
        <w:pStyle w:val="paragraph"/>
        <w:spacing w:before="0" w:beforeAutospacing="0" w:after="0" w:afterAutospacing="0"/>
        <w:textAlignment w:val="baseline"/>
        <w:rPr>
          <w:rFonts w:ascii="Arial" w:hAnsi="Arial" w:cs="Arial"/>
          <w:b/>
          <w:bCs/>
          <w:sz w:val="22"/>
          <w:szCs w:val="22"/>
        </w:rPr>
      </w:pPr>
    </w:p>
    <w:p w:rsidR="00EE4E2E" w:rsidP="00C22C8E" w:rsidRDefault="00EE4E2E" w14:paraId="688DBC2C" w14:textId="77777777">
      <w:pPr>
        <w:pStyle w:val="paragraph"/>
        <w:spacing w:before="0" w:beforeAutospacing="0" w:after="0" w:afterAutospacing="0"/>
        <w:textAlignment w:val="baseline"/>
        <w:rPr>
          <w:rFonts w:ascii="Arial" w:hAnsi="Arial" w:cs="Arial"/>
          <w:b/>
          <w:bCs/>
          <w:sz w:val="22"/>
          <w:szCs w:val="22"/>
        </w:rPr>
      </w:pPr>
    </w:p>
    <w:p w:rsidR="00EE4E2E" w:rsidP="00C22C8E" w:rsidRDefault="002D229A" w14:paraId="57418958" w14:textId="74FF6A3E">
      <w:pPr>
        <w:pStyle w:val="paragraph"/>
        <w:spacing w:before="0" w:beforeAutospacing="0" w:after="0" w:afterAutospacing="0"/>
        <w:textAlignment w:val="baseline"/>
        <w:rPr>
          <w:rFonts w:ascii="Arial" w:hAnsi="Arial" w:cs="Arial"/>
          <w:b/>
          <w:bCs/>
          <w:sz w:val="22"/>
          <w:szCs w:val="22"/>
        </w:rPr>
      </w:pPr>
      <w:r>
        <w:rPr>
          <w:noProof/>
        </w:rPr>
        <mc:AlternateContent>
          <mc:Choice Requires="wps">
            <w:drawing>
              <wp:anchor distT="0" distB="0" distL="114300" distR="114300" simplePos="0" relativeHeight="251658269" behindDoc="0" locked="0" layoutInCell="1" allowOverlap="1" wp14:anchorId="1680E726" wp14:editId="260A9D32">
                <wp:simplePos x="0" y="0"/>
                <wp:positionH relativeFrom="margin">
                  <wp:align>right</wp:align>
                </wp:positionH>
                <wp:positionV relativeFrom="paragraph">
                  <wp:posOffset>6350</wp:posOffset>
                </wp:positionV>
                <wp:extent cx="2306320" cy="635"/>
                <wp:effectExtent l="0" t="0" r="0" b="0"/>
                <wp:wrapSquare wrapText="bothSides"/>
                <wp:docPr id="991002849" name="Text Box 1"/>
                <wp:cNvGraphicFramePr/>
                <a:graphic xmlns:a="http://schemas.openxmlformats.org/drawingml/2006/main">
                  <a:graphicData uri="http://schemas.microsoft.com/office/word/2010/wordprocessingShape">
                    <wps:wsp>
                      <wps:cNvSpPr txBox="1"/>
                      <wps:spPr>
                        <a:xfrm>
                          <a:off x="0" y="0"/>
                          <a:ext cx="2306320" cy="635"/>
                        </a:xfrm>
                        <a:prstGeom prst="rect">
                          <a:avLst/>
                        </a:prstGeom>
                        <a:solidFill>
                          <a:prstClr val="white"/>
                        </a:solidFill>
                        <a:ln>
                          <a:noFill/>
                        </a:ln>
                      </wps:spPr>
                      <wps:txbx>
                        <w:txbxContent>
                          <w:p w:rsidRPr="00C11F18" w:rsidR="002D229A" w:rsidP="002D229A" w:rsidRDefault="002D229A" w14:paraId="5B6F1D83" w14:textId="09F24DE4">
                            <w:pPr>
                              <w:pStyle w:val="Bijschrift"/>
                              <w:rPr>
                                <w:rFonts w:eastAsia="Times New Roman" w:cs="Arial"/>
                                <w:kern w:val="0"/>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11</w:t>
                            </w:r>
                            <w:r w:rsidRPr="00C11F18">
                              <w:fldChar w:fldCharType="end"/>
                            </w:r>
                            <w:r w:rsidRPr="00C11F18">
                              <w:t xml:space="preserve"> Playground, Standalone installation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14811148">
              <v:shape id="_x0000_s1036" style="position:absolute;margin-left:130.4pt;margin-top:.5pt;width:181.6pt;height:.05pt;z-index:25165826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1IGA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" w14:anchorId="1680E726">
                <v:textbox style="mso-fit-shape-to-text:t" inset="0,0,0,0">
                  <w:txbxContent>
                    <w:p w:rsidRPr="00C11F18" w:rsidR="002D229A" w:rsidP="002D229A" w:rsidRDefault="002D229A" w14:paraId="3B26B19A" w14:textId="09F24DE4">
                      <w:pPr>
                        <w:pStyle w:val="Bijschrift"/>
                        <w:rPr>
                          <w:rFonts w:eastAsia="Times New Roman" w:cs="Arial"/>
                          <w:kern w:val="0"/>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11</w:t>
                      </w:r>
                      <w:r w:rsidRPr="00C11F18">
                        <w:fldChar w:fldCharType="end"/>
                      </w:r>
                      <w:r w:rsidRPr="00C11F18">
                        <w:t xml:space="preserve"> Playground, Standalone installation sketch</w:t>
                      </w:r>
                    </w:p>
                  </w:txbxContent>
                </v:textbox>
                <w10:wrap type="square" anchorx="margin"/>
              </v:shape>
            </w:pict>
          </mc:Fallback>
        </mc:AlternateContent>
      </w:r>
    </w:p>
    <w:p w:rsidR="00EE4E2E" w:rsidP="00C22C8E" w:rsidRDefault="00087B29" w14:paraId="6D5703F2" w14:textId="6C680FE6">
      <w:pPr>
        <w:pStyle w:val="paragraph"/>
        <w:spacing w:before="0" w:beforeAutospacing="0" w:after="0" w:afterAutospacing="0"/>
        <w:textAlignment w:val="baseline"/>
        <w:rPr>
          <w:rFonts w:ascii="Arial" w:hAnsi="Arial" w:cs="Arial"/>
          <w:b/>
          <w:bCs/>
          <w:sz w:val="22"/>
          <w:szCs w:val="22"/>
        </w:rPr>
      </w:pPr>
      <w:r w:rsidRPr="006E0F33">
        <w:rPr>
          <w:rStyle w:val="normaltextrun"/>
          <w:rFonts w:ascii="Arial" w:hAnsi="Arial" w:cs="Arial" w:eastAsiaTheme="majorEastAsia"/>
          <w:noProof/>
          <w:sz w:val="28"/>
          <w:szCs w:val="28"/>
        </w:rPr>
        <w:drawing>
          <wp:anchor distT="0" distB="0" distL="114300" distR="114300" simplePos="0" relativeHeight="251658243" behindDoc="0" locked="0" layoutInCell="1" allowOverlap="1" wp14:anchorId="0AB4E2EF" wp14:editId="6B6E5F63">
            <wp:simplePos x="0" y="0"/>
            <wp:positionH relativeFrom="margin">
              <wp:align>right</wp:align>
            </wp:positionH>
            <wp:positionV relativeFrom="margin">
              <wp:posOffset>1979295</wp:posOffset>
            </wp:positionV>
            <wp:extent cx="2252345" cy="1714500"/>
            <wp:effectExtent l="0" t="0" r="0" b="0"/>
            <wp:wrapSquare wrapText="bothSides"/>
            <wp:docPr id="1477703563" name="Picture 1" descr="A drawing of a person walking on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03563" name="Picture 1" descr="A drawing of a person walking on a map&#10;&#10;Description automatically generated"/>
                    <pic:cNvPicPr/>
                  </pic:nvPicPr>
                  <pic:blipFill rotWithShape="1">
                    <a:blip r:embed="rId24" cstate="print">
                      <a:extLst>
                        <a:ext uri="{28A0092B-C50C-407E-A947-70E740481C1C}">
                          <a14:useLocalDpi xmlns:a14="http://schemas.microsoft.com/office/drawing/2010/main" val="0"/>
                        </a:ext>
                      </a:extLst>
                    </a:blip>
                    <a:srcRect t="4945" b="45891"/>
                    <a:stretch/>
                  </pic:blipFill>
                  <pic:spPr bwMode="auto">
                    <a:xfrm>
                      <a:off x="0" y="0"/>
                      <a:ext cx="2252345"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2D1EF0" w:rsidR="00E859A1" w:rsidP="00C22C8E" w:rsidRDefault="00E859A1" w14:paraId="59C7D2D0" w14:textId="083ED3FB">
      <w:pPr>
        <w:pStyle w:val="paragraph"/>
        <w:spacing w:before="0" w:beforeAutospacing="0" w:after="0" w:afterAutospacing="0"/>
        <w:textAlignment w:val="baseline"/>
        <w:rPr>
          <w:rFonts w:ascii="Arial" w:hAnsi="Arial" w:cs="Arial"/>
          <w:b/>
          <w:sz w:val="22"/>
          <w:szCs w:val="22"/>
        </w:rPr>
      </w:pPr>
      <w:r w:rsidRPr="002D1EF0">
        <w:rPr>
          <w:rFonts w:ascii="Arial" w:hAnsi="Arial" w:cs="Arial"/>
          <w:b/>
          <w:sz w:val="22"/>
          <w:szCs w:val="22"/>
        </w:rPr>
        <w:t xml:space="preserve">Concept 6: </w:t>
      </w:r>
      <w:r w:rsidRPr="002D1EF0" w:rsidR="002D1EF0">
        <w:rPr>
          <w:rFonts w:ascii="Arial" w:hAnsi="Arial" w:cs="Arial"/>
          <w:b/>
          <w:bCs/>
          <w:sz w:val="22"/>
          <w:szCs w:val="22"/>
        </w:rPr>
        <w:t>Mess</w:t>
      </w:r>
    </w:p>
    <w:p w:rsidRPr="00724DF0" w:rsidR="006E0F33" w:rsidP="6AF6D6F9" w:rsidRDefault="002D1EF0" w14:paraId="5FC03761" w14:textId="68DDDBFB">
      <w:pPr>
        <w:pStyle w:val="paragraph"/>
        <w:spacing w:before="0" w:beforeAutospacing="off" w:after="0" w:afterAutospacing="off"/>
        <w:textAlignment w:val="baseline"/>
        <w:rPr>
          <w:rFonts w:ascii="Arial" w:hAnsi="Arial" w:cs="Arial"/>
          <w:sz w:val="22"/>
          <w:szCs w:val="22"/>
          <w:lang w:val="en-GB"/>
        </w:rPr>
      </w:pPr>
      <w:r w:rsidRPr="6AF6D6F9" w:rsidR="000037D8">
        <w:rPr>
          <w:rFonts w:ascii="Arial" w:hAnsi="Arial" w:cs="Arial"/>
          <w:sz w:val="22"/>
          <w:szCs w:val="22"/>
          <w:lang w:val="en-GB"/>
        </w:rPr>
        <w:t>This</w:t>
      </w:r>
      <w:r w:rsidRPr="6AF6D6F9" w:rsidR="000037D8">
        <w:rPr>
          <w:rFonts w:ascii="Arial" w:hAnsi="Arial" w:cs="Arial"/>
          <w:sz w:val="22"/>
          <w:szCs w:val="22"/>
          <w:lang w:val="en-GB"/>
        </w:rPr>
        <w:t xml:space="preserve"> concept</w:t>
      </w:r>
      <w:r w:rsidRPr="6AF6D6F9" w:rsidR="3874B3FA">
        <w:rPr>
          <w:rFonts w:ascii="Arial" w:hAnsi="Arial" w:cs="Arial"/>
          <w:sz w:val="22"/>
          <w:szCs w:val="22"/>
          <w:lang w:val="en-GB"/>
        </w:rPr>
        <w:t xml:space="preserve"> </w:t>
      </w:r>
      <w:r w:rsidRPr="6AF6D6F9" w:rsidR="3874B3FA">
        <w:rPr>
          <w:rFonts w:ascii="Arial" w:hAnsi="Arial" w:cs="Arial"/>
          <w:sz w:val="22"/>
          <w:szCs w:val="22"/>
          <w:lang w:val="en-GB"/>
        </w:rPr>
        <w:t>works</w:t>
      </w:r>
      <w:r w:rsidRPr="6AF6D6F9" w:rsidR="3874B3FA">
        <w:rPr>
          <w:rFonts w:ascii="Arial" w:hAnsi="Arial" w:cs="Arial"/>
          <w:sz w:val="22"/>
          <w:szCs w:val="22"/>
          <w:lang w:val="en-GB"/>
        </w:rPr>
        <w:t xml:space="preserve"> </w:t>
      </w:r>
      <w:r w:rsidRPr="6AF6D6F9" w:rsidR="3874B3FA">
        <w:rPr>
          <w:rFonts w:ascii="Arial" w:hAnsi="Arial" w:cs="Arial"/>
          <w:sz w:val="22"/>
          <w:szCs w:val="22"/>
          <w:lang w:val="en-GB"/>
        </w:rPr>
        <w:t>essentially</w:t>
      </w:r>
      <w:r w:rsidRPr="6AF6D6F9" w:rsidR="3874B3FA">
        <w:rPr>
          <w:rFonts w:ascii="Arial" w:hAnsi="Arial" w:cs="Arial"/>
          <w:sz w:val="22"/>
          <w:szCs w:val="22"/>
          <w:lang w:val="en-GB"/>
        </w:rPr>
        <w:t xml:space="preserve"> </w:t>
      </w:r>
      <w:r w:rsidRPr="6AF6D6F9" w:rsidR="3874B3FA">
        <w:rPr>
          <w:rFonts w:ascii="Arial" w:hAnsi="Arial" w:cs="Arial"/>
          <w:sz w:val="22"/>
          <w:szCs w:val="22"/>
          <w:lang w:val="en-GB"/>
        </w:rPr>
        <w:t>the</w:t>
      </w:r>
      <w:r w:rsidRPr="6AF6D6F9" w:rsidR="3874B3FA">
        <w:rPr>
          <w:rFonts w:ascii="Arial" w:hAnsi="Arial" w:cs="Arial"/>
          <w:sz w:val="22"/>
          <w:szCs w:val="22"/>
          <w:lang w:val="en-GB"/>
        </w:rPr>
        <w:t xml:space="preserve"> </w:t>
      </w:r>
      <w:r w:rsidRPr="6AF6D6F9" w:rsidR="3874B3FA">
        <w:rPr>
          <w:rFonts w:ascii="Arial" w:hAnsi="Arial" w:cs="Arial"/>
          <w:sz w:val="22"/>
          <w:szCs w:val="22"/>
          <w:lang w:val="en-GB"/>
        </w:rPr>
        <w:t>same</w:t>
      </w:r>
      <w:r w:rsidRPr="6AF6D6F9" w:rsidR="3874B3FA">
        <w:rPr>
          <w:rFonts w:ascii="Arial" w:hAnsi="Arial" w:cs="Arial"/>
          <w:sz w:val="22"/>
          <w:szCs w:val="22"/>
          <w:lang w:val="en-GB"/>
        </w:rPr>
        <w:t xml:space="preserve"> way as </w:t>
      </w:r>
      <w:r w:rsidRPr="6AF6D6F9" w:rsidR="3874B3FA">
        <w:rPr>
          <w:rFonts w:ascii="Arial" w:hAnsi="Arial" w:cs="Arial"/>
          <w:sz w:val="22"/>
          <w:szCs w:val="22"/>
          <w:lang w:val="en-GB"/>
        </w:rPr>
        <w:t>the</w:t>
      </w:r>
      <w:r w:rsidRPr="6AF6D6F9" w:rsidR="3874B3FA">
        <w:rPr>
          <w:rFonts w:ascii="Arial" w:hAnsi="Arial" w:cs="Arial"/>
          <w:sz w:val="22"/>
          <w:szCs w:val="22"/>
          <w:lang w:val="en-GB"/>
        </w:rPr>
        <w:t xml:space="preserve"> </w:t>
      </w:r>
      <w:r w:rsidRPr="6AF6D6F9" w:rsidR="35053977">
        <w:rPr>
          <w:rFonts w:ascii="Arial" w:hAnsi="Arial" w:cs="Arial"/>
          <w:sz w:val="22"/>
          <w:szCs w:val="22"/>
          <w:lang w:val="en-GB"/>
        </w:rPr>
        <w:t>network</w:t>
      </w:r>
      <w:r w:rsidRPr="6AF6D6F9" w:rsidR="35053977">
        <w:rPr>
          <w:rFonts w:ascii="Arial" w:hAnsi="Arial" w:cs="Arial"/>
          <w:sz w:val="22"/>
          <w:szCs w:val="22"/>
          <w:lang w:val="en-GB"/>
        </w:rPr>
        <w:t xml:space="preserve"> </w:t>
      </w:r>
      <w:r w:rsidRPr="6AF6D6F9" w:rsidR="35053977">
        <w:rPr>
          <w:rFonts w:ascii="Arial" w:hAnsi="Arial" w:cs="Arial"/>
          <w:sz w:val="22"/>
          <w:szCs w:val="22"/>
          <w:lang w:val="en-GB"/>
        </w:rPr>
        <w:t>concepts</w:t>
      </w:r>
      <w:r w:rsidRPr="6AF6D6F9" w:rsidR="16047F7B">
        <w:rPr>
          <w:rFonts w:ascii="Arial" w:hAnsi="Arial" w:cs="Arial"/>
          <w:sz w:val="22"/>
          <w:szCs w:val="22"/>
          <w:lang w:val="en-GB"/>
        </w:rPr>
        <w:t xml:space="preserve">. It </w:t>
      </w:r>
      <w:r w:rsidRPr="6AF6D6F9" w:rsidR="322E9A96">
        <w:rPr>
          <w:rFonts w:ascii="Arial" w:hAnsi="Arial" w:cs="Arial"/>
          <w:sz w:val="22"/>
          <w:szCs w:val="22"/>
          <w:lang w:val="en-GB"/>
        </w:rPr>
        <w:t>consists</w:t>
      </w:r>
      <w:r w:rsidRPr="6AF6D6F9" w:rsidR="322E9A96">
        <w:rPr>
          <w:rFonts w:ascii="Arial" w:hAnsi="Arial" w:cs="Arial"/>
          <w:sz w:val="22"/>
          <w:szCs w:val="22"/>
          <w:lang w:val="en-GB"/>
        </w:rPr>
        <w:t xml:space="preserve"> out</w:t>
      </w:r>
      <w:r w:rsidRPr="6AF6D6F9" w:rsidR="322E9A96">
        <w:rPr>
          <w:rFonts w:ascii="Arial" w:hAnsi="Arial" w:cs="Arial"/>
          <w:sz w:val="22"/>
          <w:szCs w:val="22"/>
          <w:lang w:val="en-GB"/>
        </w:rPr>
        <w:t xml:space="preserve"> of </w:t>
      </w:r>
      <w:r w:rsidRPr="6AF6D6F9" w:rsidR="3AA4038B">
        <w:rPr>
          <w:rFonts w:ascii="Arial" w:hAnsi="Arial" w:cs="Arial"/>
          <w:sz w:val="22"/>
          <w:szCs w:val="22"/>
          <w:lang w:val="en-GB"/>
        </w:rPr>
        <w:t xml:space="preserve">a </w:t>
      </w:r>
      <w:r w:rsidRPr="6AF6D6F9" w:rsidR="3AA4038B">
        <w:rPr>
          <w:rFonts w:ascii="Arial" w:hAnsi="Arial" w:cs="Arial"/>
          <w:sz w:val="22"/>
          <w:szCs w:val="22"/>
          <w:lang w:val="en-GB"/>
        </w:rPr>
        <w:t>network</w:t>
      </w:r>
      <w:r w:rsidRPr="6AF6D6F9" w:rsidR="3AA4038B">
        <w:rPr>
          <w:rFonts w:ascii="Arial" w:hAnsi="Arial" w:cs="Arial"/>
          <w:sz w:val="22"/>
          <w:szCs w:val="22"/>
          <w:lang w:val="en-GB"/>
        </w:rPr>
        <w:t xml:space="preserve"> of </w:t>
      </w:r>
      <w:r w:rsidRPr="6AF6D6F9" w:rsidR="523B3E4E">
        <w:rPr>
          <w:rFonts w:ascii="Arial" w:hAnsi="Arial" w:cs="Arial"/>
          <w:sz w:val="22"/>
          <w:szCs w:val="22"/>
          <w:lang w:val="en-GB"/>
        </w:rPr>
        <w:t>curved</w:t>
      </w:r>
      <w:r w:rsidRPr="6AF6D6F9" w:rsidR="523B3E4E">
        <w:rPr>
          <w:rFonts w:ascii="Arial" w:hAnsi="Arial" w:cs="Arial"/>
          <w:sz w:val="22"/>
          <w:szCs w:val="22"/>
          <w:lang w:val="en-GB"/>
        </w:rPr>
        <w:t xml:space="preserve"> </w:t>
      </w:r>
      <w:r w:rsidRPr="6AF6D6F9" w:rsidR="3AA4038B">
        <w:rPr>
          <w:rFonts w:ascii="Arial" w:hAnsi="Arial" w:cs="Arial"/>
          <w:sz w:val="22"/>
          <w:szCs w:val="22"/>
          <w:lang w:val="en-GB"/>
        </w:rPr>
        <w:t>pipes</w:t>
      </w:r>
      <w:r w:rsidRPr="6AF6D6F9" w:rsidR="3AA4038B">
        <w:rPr>
          <w:rFonts w:ascii="Arial" w:hAnsi="Arial" w:cs="Arial"/>
          <w:sz w:val="22"/>
          <w:szCs w:val="22"/>
          <w:lang w:val="en-GB"/>
        </w:rPr>
        <w:t xml:space="preserve"> </w:t>
      </w:r>
      <w:r w:rsidRPr="6AF6D6F9" w:rsidR="02747A8B">
        <w:rPr>
          <w:rFonts w:ascii="Arial" w:hAnsi="Arial" w:cs="Arial"/>
          <w:sz w:val="22"/>
          <w:szCs w:val="22"/>
          <w:lang w:val="en-GB"/>
        </w:rPr>
        <w:t>without</w:t>
      </w:r>
      <w:r w:rsidRPr="6AF6D6F9" w:rsidR="708A6B64">
        <w:rPr>
          <w:rFonts w:ascii="Arial" w:hAnsi="Arial" w:cs="Arial"/>
          <w:sz w:val="22"/>
          <w:szCs w:val="22"/>
          <w:lang w:val="en-GB"/>
        </w:rPr>
        <w:t xml:space="preserve"> </w:t>
      </w:r>
      <w:r w:rsidRPr="6AF6D6F9" w:rsidR="708A6B64">
        <w:rPr>
          <w:rFonts w:ascii="Arial" w:hAnsi="Arial" w:cs="Arial"/>
          <w:sz w:val="22"/>
          <w:szCs w:val="22"/>
          <w:lang w:val="en-GB"/>
        </w:rPr>
        <w:t>any</w:t>
      </w:r>
      <w:r w:rsidRPr="6AF6D6F9" w:rsidR="02747A8B">
        <w:rPr>
          <w:rFonts w:ascii="Arial" w:hAnsi="Arial" w:cs="Arial"/>
          <w:sz w:val="22"/>
          <w:szCs w:val="22"/>
          <w:lang w:val="en-GB"/>
        </w:rPr>
        <w:t xml:space="preserve"> corners</w:t>
      </w:r>
      <w:r w:rsidRPr="6AF6D6F9" w:rsidR="523B3E4E">
        <w:rPr>
          <w:rFonts w:ascii="Arial" w:hAnsi="Arial" w:cs="Arial"/>
          <w:sz w:val="22"/>
          <w:szCs w:val="22"/>
          <w:lang w:val="en-GB"/>
        </w:rPr>
        <w:t>.</w:t>
      </w:r>
    </w:p>
    <w:p w:rsidRPr="0057670C" w:rsidR="0057670C" w:rsidP="00C22C8E" w:rsidRDefault="0057670C" w14:paraId="286E9CEB" w14:textId="51FEA8FD">
      <w:pPr>
        <w:pStyle w:val="paragraph"/>
        <w:spacing w:before="0" w:beforeAutospacing="0" w:after="0" w:afterAutospacing="0"/>
        <w:textAlignment w:val="baseline"/>
        <w:rPr>
          <w:rFonts w:ascii="Arial" w:hAnsi="Arial" w:cs="Arial"/>
          <w:sz w:val="22"/>
          <w:szCs w:val="22"/>
        </w:rPr>
      </w:pPr>
    </w:p>
    <w:p w:rsidR="001B0C55" w:rsidP="00C22C8E" w:rsidRDefault="001B0C55" w14:paraId="7B17DDD3" w14:textId="0FCFBAEA">
      <w:pPr>
        <w:pStyle w:val="paragraph"/>
        <w:spacing w:before="0" w:beforeAutospacing="0" w:after="0" w:afterAutospacing="0"/>
        <w:textAlignment w:val="baseline"/>
        <w:rPr>
          <w:rStyle w:val="normaltextrun"/>
          <w:rFonts w:ascii="Arial" w:hAnsi="Arial" w:cs="Arial" w:eastAsiaTheme="majorEastAsia"/>
          <w:sz w:val="28"/>
          <w:szCs w:val="28"/>
        </w:rPr>
      </w:pPr>
    </w:p>
    <w:p w:rsidR="001B0C55" w:rsidP="00C22C8E" w:rsidRDefault="001B0C55" w14:paraId="421E1E79" w14:textId="4E4B03B2">
      <w:pPr>
        <w:pStyle w:val="paragraph"/>
        <w:spacing w:before="0" w:beforeAutospacing="0" w:after="0" w:afterAutospacing="0"/>
        <w:textAlignment w:val="baseline"/>
        <w:rPr>
          <w:rStyle w:val="normaltextrun"/>
          <w:rFonts w:ascii="Arial" w:hAnsi="Arial" w:cs="Arial" w:eastAsiaTheme="majorEastAsia"/>
          <w:sz w:val="28"/>
          <w:szCs w:val="28"/>
        </w:rPr>
      </w:pPr>
    </w:p>
    <w:p w:rsidR="001B0C55" w:rsidP="00C22C8E" w:rsidRDefault="001B0C55" w14:paraId="1746379A" w14:textId="24412F70">
      <w:pPr>
        <w:pStyle w:val="paragraph"/>
        <w:spacing w:before="0" w:beforeAutospacing="0" w:after="0" w:afterAutospacing="0"/>
        <w:textAlignment w:val="baseline"/>
        <w:rPr>
          <w:rStyle w:val="normaltextrun"/>
          <w:rFonts w:ascii="Arial" w:hAnsi="Arial" w:cs="Arial" w:eastAsiaTheme="majorEastAsia"/>
          <w:sz w:val="28"/>
          <w:szCs w:val="28"/>
        </w:rPr>
      </w:pPr>
    </w:p>
    <w:p w:rsidR="001B0C55" w:rsidP="00C22C8E" w:rsidRDefault="001B0C55" w14:paraId="6E7642FA" w14:textId="65E6B0B6">
      <w:pPr>
        <w:pStyle w:val="paragraph"/>
        <w:spacing w:before="0" w:beforeAutospacing="0" w:after="0" w:afterAutospacing="0"/>
        <w:textAlignment w:val="baseline"/>
        <w:rPr>
          <w:rStyle w:val="normaltextrun"/>
          <w:rFonts w:ascii="Arial" w:hAnsi="Arial" w:cs="Arial" w:eastAsiaTheme="majorEastAsia"/>
          <w:sz w:val="28"/>
          <w:szCs w:val="28"/>
        </w:rPr>
      </w:pPr>
    </w:p>
    <w:p w:rsidR="001B0C55" w:rsidP="00C22C8E" w:rsidRDefault="002D229A" w14:paraId="424D3D2B" w14:textId="75480435">
      <w:pPr>
        <w:pStyle w:val="paragraph"/>
        <w:spacing w:before="0" w:beforeAutospacing="0" w:after="0" w:afterAutospacing="0"/>
        <w:textAlignment w:val="baseline"/>
        <w:rPr>
          <w:rStyle w:val="normaltextrun"/>
          <w:rFonts w:ascii="Arial" w:hAnsi="Arial" w:cs="Arial" w:eastAsiaTheme="majorEastAsia"/>
          <w:sz w:val="28"/>
          <w:szCs w:val="28"/>
        </w:rPr>
      </w:pPr>
      <w:r>
        <w:rPr>
          <w:noProof/>
        </w:rPr>
        <mc:AlternateContent>
          <mc:Choice Requires="wps">
            <w:drawing>
              <wp:anchor distT="0" distB="0" distL="114300" distR="114300" simplePos="0" relativeHeight="251658270" behindDoc="0" locked="0" layoutInCell="1" allowOverlap="1" wp14:anchorId="4E4A798C" wp14:editId="19B46FCE">
                <wp:simplePos x="0" y="0"/>
                <wp:positionH relativeFrom="margin">
                  <wp:posOffset>3516063</wp:posOffset>
                </wp:positionH>
                <wp:positionV relativeFrom="paragraph">
                  <wp:posOffset>12065</wp:posOffset>
                </wp:positionV>
                <wp:extent cx="2856865" cy="635"/>
                <wp:effectExtent l="0" t="0" r="635" b="8255"/>
                <wp:wrapSquare wrapText="bothSides"/>
                <wp:docPr id="580775045" name="Text Box 1"/>
                <wp:cNvGraphicFramePr/>
                <a:graphic xmlns:a="http://schemas.openxmlformats.org/drawingml/2006/main">
                  <a:graphicData uri="http://schemas.microsoft.com/office/word/2010/wordprocessingShape">
                    <wps:wsp>
                      <wps:cNvSpPr txBox="1"/>
                      <wps:spPr>
                        <a:xfrm>
                          <a:off x="0" y="0"/>
                          <a:ext cx="2856865" cy="635"/>
                        </a:xfrm>
                        <a:prstGeom prst="rect">
                          <a:avLst/>
                        </a:prstGeom>
                        <a:solidFill>
                          <a:prstClr val="white"/>
                        </a:solidFill>
                        <a:ln>
                          <a:noFill/>
                        </a:ln>
                      </wps:spPr>
                      <wps:txbx>
                        <w:txbxContent>
                          <w:p w:rsidRPr="00C11F18" w:rsidR="002D229A" w:rsidP="002D229A" w:rsidRDefault="002D229A" w14:paraId="4193D5D4" w14:textId="1095A76D">
                            <w:pPr>
                              <w:pStyle w:val="Bijschrift"/>
                              <w:rPr>
                                <w:rFonts w:cs="Arial" w:eastAsiaTheme="majorEastAsia"/>
                                <w:kern w:val="0"/>
                                <w:sz w:val="28"/>
                                <w:szCs w:val="28"/>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12</w:t>
                            </w:r>
                            <w:r w:rsidRPr="00C11F18">
                              <w:fldChar w:fldCharType="end"/>
                            </w:r>
                            <w:r w:rsidRPr="00C11F18">
                              <w:t xml:space="preserve"> Mess, standalone installation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5657C787">
              <v:shape id="_x0000_s1037" style="position:absolute;margin-left:276.85pt;margin-top:.95pt;width:224.95pt;height:.05pt;z-index:25165827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" w14:anchorId="4E4A798C">
                <v:textbox style="mso-fit-shape-to-text:t" inset="0,0,0,0">
                  <w:txbxContent>
                    <w:p w:rsidRPr="00C11F18" w:rsidR="002D229A" w:rsidP="002D229A" w:rsidRDefault="002D229A" w14:paraId="7B246239" w14:textId="1095A76D">
                      <w:pPr>
                        <w:pStyle w:val="Bijschrift"/>
                        <w:rPr>
                          <w:rFonts w:cs="Arial" w:eastAsiaTheme="majorEastAsia"/>
                          <w:kern w:val="0"/>
                          <w:sz w:val="28"/>
                          <w:szCs w:val="28"/>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12</w:t>
                      </w:r>
                      <w:r w:rsidRPr="00C11F18">
                        <w:fldChar w:fldCharType="end"/>
                      </w:r>
                      <w:r w:rsidRPr="00C11F18">
                        <w:t xml:space="preserve"> Mess, standalone installation sketch</w:t>
                      </w:r>
                    </w:p>
                  </w:txbxContent>
                </v:textbox>
                <w10:wrap type="square" anchorx="margin"/>
              </v:shape>
            </w:pict>
          </mc:Fallback>
        </mc:AlternateContent>
      </w:r>
    </w:p>
    <w:p w:rsidR="00C03328" w:rsidP="00831C63" w:rsidRDefault="00987AD9" w14:paraId="1FB35FBB" w14:textId="2407BDC8">
      <w:pPr>
        <w:pStyle w:val="Kop2"/>
        <w:rPr>
          <w:rStyle w:val="normaltextrun"/>
          <w:rFonts w:cs="Arial"/>
          <w:szCs w:val="28"/>
        </w:rPr>
      </w:pPr>
      <w:bookmarkStart w:name="_Toc169975611" w:id="48"/>
      <w:bookmarkStart w:name="_Toc169977054" w:id="49"/>
      <w:bookmarkStart w:name="_Toc169977895" w:id="50"/>
      <w:r w:rsidRPr="00732E5E">
        <w:rPr>
          <w:rStyle w:val="normaltextrun"/>
          <w:noProof/>
          <w:szCs w:val="28"/>
        </w:rPr>
        <w:drawing>
          <wp:anchor distT="0" distB="0" distL="114300" distR="114300" simplePos="0" relativeHeight="251658260" behindDoc="0" locked="0" layoutInCell="1" allowOverlap="1" wp14:anchorId="2450F00D" wp14:editId="3E8E15ED">
            <wp:simplePos x="0" y="0"/>
            <wp:positionH relativeFrom="margin">
              <wp:align>right</wp:align>
            </wp:positionH>
            <wp:positionV relativeFrom="margin">
              <wp:posOffset>3991759</wp:posOffset>
            </wp:positionV>
            <wp:extent cx="2840990" cy="1433830"/>
            <wp:effectExtent l="0" t="0" r="0" b="0"/>
            <wp:wrapSquare wrapText="bothSides"/>
            <wp:docPr id="1912276198" name="Picture 1" descr="A colorful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76198" name="Picture 1" descr="A colorful lines and dot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40990" cy="1433830"/>
                    </a:xfrm>
                    <a:prstGeom prst="rect">
                      <a:avLst/>
                    </a:prstGeom>
                  </pic:spPr>
                </pic:pic>
              </a:graphicData>
            </a:graphic>
            <wp14:sizeRelH relativeFrom="margin">
              <wp14:pctWidth>0</wp14:pctWidth>
            </wp14:sizeRelH>
            <wp14:sizeRelV relativeFrom="margin">
              <wp14:pctHeight>0</wp14:pctHeight>
            </wp14:sizeRelV>
          </wp:anchor>
        </w:drawing>
      </w:r>
      <w:r w:rsidR="00C25A5C">
        <w:rPr>
          <w:noProof/>
        </w:rPr>
        <mc:AlternateContent>
          <mc:Choice Requires="wps">
            <w:drawing>
              <wp:anchor distT="0" distB="0" distL="114300" distR="114300" simplePos="0" relativeHeight="251658271" behindDoc="0" locked="0" layoutInCell="1" allowOverlap="1" wp14:anchorId="40A81CCA" wp14:editId="6427AB87">
                <wp:simplePos x="0" y="0"/>
                <wp:positionH relativeFrom="column">
                  <wp:posOffset>2919730</wp:posOffset>
                </wp:positionH>
                <wp:positionV relativeFrom="paragraph">
                  <wp:posOffset>1501140</wp:posOffset>
                </wp:positionV>
                <wp:extent cx="2840990" cy="635"/>
                <wp:effectExtent l="0" t="0" r="0" b="0"/>
                <wp:wrapSquare wrapText="bothSides"/>
                <wp:docPr id="493204898" name="Text Box 1"/>
                <wp:cNvGraphicFramePr/>
                <a:graphic xmlns:a="http://schemas.openxmlformats.org/drawingml/2006/main">
                  <a:graphicData uri="http://schemas.microsoft.com/office/word/2010/wordprocessingShape">
                    <wps:wsp>
                      <wps:cNvSpPr txBox="1"/>
                      <wps:spPr>
                        <a:xfrm>
                          <a:off x="0" y="0"/>
                          <a:ext cx="2840990" cy="635"/>
                        </a:xfrm>
                        <a:prstGeom prst="rect">
                          <a:avLst/>
                        </a:prstGeom>
                        <a:solidFill>
                          <a:prstClr val="white"/>
                        </a:solidFill>
                        <a:ln>
                          <a:noFill/>
                        </a:ln>
                      </wps:spPr>
                      <wps:txbx>
                        <w:txbxContent>
                          <w:p w:rsidRPr="00C11F18" w:rsidR="00C25A5C" w:rsidP="00C25A5C" w:rsidRDefault="00C25A5C" w14:paraId="7C434DBE" w14:textId="35F13A09">
                            <w:pPr>
                              <w:pStyle w:val="Bijschrift"/>
                              <w:rPr>
                                <w:sz w:val="32"/>
                                <w:szCs w:val="28"/>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13</w:t>
                            </w:r>
                            <w:r w:rsidRPr="00C11F18">
                              <w:fldChar w:fldCharType="end"/>
                            </w:r>
                            <w:r w:rsidRPr="00C11F18">
                              <w:t xml:space="preserve"> "Pipes" final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BD6F7F2">
              <v:shape id="_x0000_s1038" style="position:absolute;margin-left:229.9pt;margin-top:118.2pt;width:223.7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" w14:anchorId="40A81CCA">
                <v:textbox style="mso-fit-shape-to-text:t" inset="0,0,0,0">
                  <w:txbxContent>
                    <w:p w:rsidRPr="00C11F18" w:rsidR="00C25A5C" w:rsidP="00C25A5C" w:rsidRDefault="00C25A5C" w14:paraId="7F35C1C5" w14:textId="35F13A09">
                      <w:pPr>
                        <w:pStyle w:val="Bijschrift"/>
                        <w:rPr>
                          <w:sz w:val="32"/>
                          <w:szCs w:val="28"/>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13</w:t>
                      </w:r>
                      <w:r w:rsidRPr="00C11F18">
                        <w:fldChar w:fldCharType="end"/>
                      </w:r>
                      <w:r w:rsidRPr="00C11F18">
                        <w:t xml:space="preserve"> "Pipes" final concept</w:t>
                      </w:r>
                    </w:p>
                  </w:txbxContent>
                </v:textbox>
                <w10:wrap type="square"/>
              </v:shape>
            </w:pict>
          </mc:Fallback>
        </mc:AlternateContent>
      </w:r>
      <w:r w:rsidRPr="00D16298" w:rsidR="00DC4B00">
        <w:rPr>
          <w:rStyle w:val="normaltextrun"/>
          <w:rFonts w:cs="Arial"/>
          <w:szCs w:val="28"/>
        </w:rPr>
        <w:t>3.5 Final concept (whole installation)</w:t>
      </w:r>
      <w:bookmarkEnd w:id="48"/>
      <w:bookmarkEnd w:id="49"/>
      <w:bookmarkEnd w:id="50"/>
      <w:r w:rsidR="00831C63">
        <w:rPr>
          <w:rStyle w:val="normaltextrun"/>
          <w:rFonts w:cs="Arial"/>
          <w:szCs w:val="28"/>
        </w:rPr>
        <w:t xml:space="preserve"> </w:t>
      </w:r>
    </w:p>
    <w:p w:rsidRPr="00987AD9" w:rsidR="009361C1" w:rsidP="6AF6D6F9" w:rsidRDefault="00987AD9" w14:paraId="64C5051D" w14:textId="3DF7484F">
      <w:pPr>
        <w:pStyle w:val="paragraph"/>
        <w:spacing w:before="0" w:beforeAutospacing="off" w:after="0" w:afterAutospacing="off"/>
        <w:textAlignment w:val="baseline"/>
        <w:rPr>
          <w:rStyle w:val="normaltextrun"/>
          <w:rFonts w:eastAsia="游ゴシック Light" w:eastAsiaTheme="majorEastAsia"/>
          <w:sz w:val="28"/>
          <w:szCs w:val="28"/>
          <w:lang w:val="en-GB"/>
        </w:rPr>
      </w:pPr>
      <w:r w:rsidRPr="00732E5E">
        <w:rPr>
          <w:rStyle w:val="normaltextrun"/>
          <w:noProof/>
          <w:sz w:val="28"/>
          <w:szCs w:val="28"/>
        </w:rPr>
        <w:drawing>
          <wp:anchor distT="0" distB="0" distL="114300" distR="114300" simplePos="0" relativeHeight="251658266" behindDoc="0" locked="0" layoutInCell="1" allowOverlap="1" wp14:anchorId="0192BAB1" wp14:editId="1DAB75EF">
            <wp:simplePos x="0" y="0"/>
            <wp:positionH relativeFrom="margin">
              <wp:align>right</wp:align>
            </wp:positionH>
            <wp:positionV relativeFrom="margin">
              <wp:posOffset>5688100</wp:posOffset>
            </wp:positionV>
            <wp:extent cx="2803525" cy="1575435"/>
            <wp:effectExtent l="0" t="0" r="0" b="5715"/>
            <wp:wrapSquare wrapText="bothSides"/>
            <wp:docPr id="169949445" name="Picture 1" descr="A maz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9445" name="Picture 1" descr="A maze with white lin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03525" cy="1575435"/>
                    </a:xfrm>
                    <a:prstGeom prst="rect">
                      <a:avLst/>
                    </a:prstGeom>
                  </pic:spPr>
                </pic:pic>
              </a:graphicData>
            </a:graphic>
            <wp14:sizeRelH relativeFrom="margin">
              <wp14:pctWidth>0</wp14:pctWidth>
            </wp14:sizeRelH>
            <wp14:sizeRelV relativeFrom="margin">
              <wp14:pctHeight>0</wp14:pctHeight>
            </wp14:sizeRelV>
          </wp:anchor>
        </w:drawing>
      </w:r>
      <w:r w:rsidR="00C54B49">
        <w:rPr>
          <w:noProof/>
        </w:rPr>
        <mc:AlternateContent>
          <mc:Choice Requires="wps">
            <w:drawing>
              <wp:anchor distT="0" distB="0" distL="114300" distR="114300" simplePos="0" relativeHeight="251658272" behindDoc="0" locked="0" layoutInCell="1" allowOverlap="1" wp14:anchorId="41E2EA29" wp14:editId="5FC77860">
                <wp:simplePos x="0" y="0"/>
                <wp:positionH relativeFrom="column">
                  <wp:posOffset>2957195</wp:posOffset>
                </wp:positionH>
                <wp:positionV relativeFrom="paragraph">
                  <wp:posOffset>2699385</wp:posOffset>
                </wp:positionV>
                <wp:extent cx="2803525" cy="635"/>
                <wp:effectExtent l="0" t="0" r="0" b="0"/>
                <wp:wrapSquare wrapText="bothSides"/>
                <wp:docPr id="201811662" name="Text Box 1"/>
                <wp:cNvGraphicFramePr/>
                <a:graphic xmlns:a="http://schemas.openxmlformats.org/drawingml/2006/main">
                  <a:graphicData uri="http://schemas.microsoft.com/office/word/2010/wordprocessingShape">
                    <wps:wsp>
                      <wps:cNvSpPr txBox="1"/>
                      <wps:spPr>
                        <a:xfrm>
                          <a:off x="0" y="0"/>
                          <a:ext cx="2803525" cy="635"/>
                        </a:xfrm>
                        <a:prstGeom prst="rect">
                          <a:avLst/>
                        </a:prstGeom>
                        <a:solidFill>
                          <a:prstClr val="white"/>
                        </a:solidFill>
                        <a:ln>
                          <a:noFill/>
                        </a:ln>
                      </wps:spPr>
                      <wps:txbx>
                        <w:txbxContent>
                          <w:p w:rsidRPr="00C11F18" w:rsidR="00C54B49" w:rsidP="00C54B49" w:rsidRDefault="00C54B49" w14:paraId="51B10CB4" w14:textId="21EE620D">
                            <w:pPr>
                              <w:pStyle w:val="Bijschrift"/>
                              <w:rPr>
                                <w:rFonts w:ascii="Times New Roman" w:hAnsi="Times New Roman" w:eastAsia="Times New Roman" w:cs="Times New Roman"/>
                                <w:kern w:val="0"/>
                                <w:sz w:val="28"/>
                                <w:szCs w:val="28"/>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14</w:t>
                            </w:r>
                            <w:r w:rsidRPr="00C11F18">
                              <w:fldChar w:fldCharType="end"/>
                            </w:r>
                            <w:r w:rsidRPr="00C11F18">
                              <w:t xml:space="preserve"> "Pipes" Top view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F66EE3D">
              <v:shape id="_x0000_s1039" style="position:absolute;margin-left:232.85pt;margin-top:212.55pt;width:220.75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" w14:anchorId="41E2EA29">
                <v:textbox style="mso-fit-shape-to-text:t" inset="0,0,0,0">
                  <w:txbxContent>
                    <w:p w:rsidRPr="00C11F18" w:rsidR="00C54B49" w:rsidP="00C54B49" w:rsidRDefault="00C54B49" w14:paraId="117B0270" w14:textId="21EE620D">
                      <w:pPr>
                        <w:pStyle w:val="Bijschrift"/>
                        <w:rPr>
                          <w:rFonts w:ascii="Times New Roman" w:hAnsi="Times New Roman" w:eastAsia="Times New Roman" w:cs="Times New Roman"/>
                          <w:kern w:val="0"/>
                          <w:sz w:val="28"/>
                          <w:szCs w:val="28"/>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14</w:t>
                      </w:r>
                      <w:r w:rsidRPr="00C11F18">
                        <w:fldChar w:fldCharType="end"/>
                      </w:r>
                      <w:r w:rsidRPr="00C11F18">
                        <w:t xml:space="preserve"> "Pipes" Top view network</w:t>
                      </w:r>
                    </w:p>
                  </w:txbxContent>
                </v:textbox>
                <w10:wrap type="square"/>
              </v:shape>
            </w:pict>
          </mc:Fallback>
        </mc:AlternateContent>
      </w:r>
      <w:r w:rsidRPr="6AF6D6F9" w:rsidR="01CA3780">
        <w:rPr>
          <w:rFonts w:ascii="Arial" w:hAnsi="Arial" w:cs="Arial"/>
          <w:sz w:val="22"/>
          <w:szCs w:val="22"/>
          <w:lang w:val="en-GB"/>
        </w:rPr>
        <w:t xml:space="preserve">After</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reviewing</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all</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the</w:t>
      </w:r>
      <w:r w:rsidRPr="6AF6D6F9" w:rsidR="01CA3780">
        <w:rPr>
          <w:rFonts w:ascii="Arial" w:hAnsi="Arial" w:cs="Arial"/>
          <w:sz w:val="22"/>
          <w:szCs w:val="22"/>
          <w:lang w:val="en-GB"/>
        </w:rPr>
        <w:t xml:space="preserve"> different </w:t>
      </w:r>
      <w:r w:rsidRPr="6AF6D6F9" w:rsidR="01CA3780">
        <w:rPr>
          <w:rFonts w:ascii="Arial" w:hAnsi="Arial" w:cs="Arial"/>
          <w:sz w:val="22"/>
          <w:szCs w:val="22"/>
          <w:lang w:val="en-GB"/>
        </w:rPr>
        <w:t xml:space="preserve">concepts</w:t>
      </w:r>
      <w:r w:rsidRPr="6AF6D6F9" w:rsidR="01CA3780">
        <w:rPr>
          <w:rFonts w:ascii="Arial" w:hAnsi="Arial" w:cs="Arial"/>
          <w:sz w:val="22"/>
          <w:szCs w:val="22"/>
          <w:lang w:val="en-GB"/>
        </w:rPr>
        <w:t xml:space="preserve">, a </w:t>
      </w:r>
      <w:r w:rsidRPr="6AF6D6F9" w:rsidR="01CA3780">
        <w:rPr>
          <w:rFonts w:ascii="Arial" w:hAnsi="Arial" w:cs="Arial"/>
          <w:sz w:val="22"/>
          <w:szCs w:val="22"/>
          <w:lang w:val="en-GB"/>
        </w:rPr>
        <w:t xml:space="preserve">group</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discussion</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with</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the</w:t>
      </w:r>
      <w:r w:rsidRPr="6AF6D6F9" w:rsidR="01CA3780">
        <w:rPr>
          <w:rFonts w:ascii="Arial" w:hAnsi="Arial" w:cs="Arial"/>
          <w:sz w:val="22"/>
          <w:szCs w:val="22"/>
          <w:lang w:val="en-GB"/>
        </w:rPr>
        <w:t xml:space="preserve"> tutor </w:t>
      </w:r>
      <w:r w:rsidRPr="6AF6D6F9" w:rsidR="01CA3780">
        <w:rPr>
          <w:rFonts w:ascii="Arial" w:hAnsi="Arial" w:cs="Arial"/>
          <w:sz w:val="22"/>
          <w:szCs w:val="22"/>
          <w:lang w:val="en-GB"/>
        </w:rPr>
        <w:t xml:space="preserve">concluded</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that</w:t>
      </w:r>
      <w:r w:rsidRPr="6AF6D6F9" w:rsidR="01CA3780">
        <w:rPr>
          <w:rFonts w:ascii="Arial" w:hAnsi="Arial" w:cs="Arial"/>
          <w:sz w:val="22"/>
          <w:szCs w:val="22"/>
          <w:lang w:val="en-GB"/>
        </w:rPr>
        <w:t xml:space="preserve"> Concept 1: Network </w:t>
      </w:r>
      <w:r w:rsidRPr="6AF6D6F9" w:rsidR="01CA3780">
        <w:rPr>
          <w:rFonts w:ascii="Arial" w:hAnsi="Arial" w:cs="Arial"/>
          <w:sz w:val="22"/>
          <w:szCs w:val="22"/>
          <w:lang w:val="en-GB"/>
        </w:rPr>
        <w:t xml:space="preserve">would</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be</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the</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final</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choice</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This</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decision</w:t>
      </w:r>
      <w:r w:rsidRPr="6AF6D6F9" w:rsidR="01CA3780">
        <w:rPr>
          <w:rFonts w:ascii="Arial" w:hAnsi="Arial" w:cs="Arial"/>
          <w:sz w:val="22"/>
          <w:szCs w:val="22"/>
          <w:lang w:val="en-GB"/>
        </w:rPr>
        <w:t xml:space="preserve"> was </w:t>
      </w:r>
      <w:r w:rsidRPr="6AF6D6F9" w:rsidR="01CA3780">
        <w:rPr>
          <w:rFonts w:ascii="Arial" w:hAnsi="Arial" w:cs="Arial"/>
          <w:sz w:val="22"/>
          <w:szCs w:val="22"/>
          <w:lang w:val="en-GB"/>
        </w:rPr>
        <w:t xml:space="preserve">based</w:t>
      </w:r>
      <w:r w:rsidRPr="6AF6D6F9" w:rsidR="01CA3780">
        <w:rPr>
          <w:rFonts w:ascii="Arial" w:hAnsi="Arial" w:cs="Arial"/>
          <w:sz w:val="22"/>
          <w:szCs w:val="22"/>
          <w:lang w:val="en-GB"/>
        </w:rPr>
        <w:t xml:space="preserve"> on </w:t>
      </w:r>
      <w:r w:rsidRPr="6AF6D6F9" w:rsidR="01CA3780">
        <w:rPr>
          <w:rFonts w:ascii="Arial" w:hAnsi="Arial" w:cs="Arial"/>
          <w:sz w:val="22"/>
          <w:szCs w:val="22"/>
          <w:lang w:val="en-GB"/>
        </w:rPr>
        <w:t xml:space="preserve">potential</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locations</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crowd</w:t>
      </w:r>
      <w:r w:rsidRPr="6AF6D6F9" w:rsidR="01CA3780">
        <w:rPr>
          <w:rFonts w:ascii="Arial" w:hAnsi="Arial" w:cs="Arial"/>
          <w:sz w:val="22"/>
          <w:szCs w:val="22"/>
          <w:lang w:val="en-GB"/>
        </w:rPr>
        <w:t xml:space="preserve"> flow, </w:t>
      </w:r>
      <w:r w:rsidRPr="6AF6D6F9" w:rsidR="01CA3780">
        <w:rPr>
          <w:rFonts w:ascii="Arial" w:hAnsi="Arial" w:cs="Arial"/>
          <w:sz w:val="22"/>
          <w:szCs w:val="22"/>
          <w:lang w:val="en-GB"/>
        </w:rPr>
        <w:t xml:space="preserve">originality</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feasibility</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and</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aesthetics</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Many</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other</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concepts</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were</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deemed</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infeasible</w:t>
      </w:r>
      <w:r w:rsidRPr="6AF6D6F9" w:rsidR="01CA3780">
        <w:rPr>
          <w:rFonts w:ascii="Arial" w:hAnsi="Arial" w:cs="Arial"/>
          <w:sz w:val="22"/>
          <w:szCs w:val="22"/>
          <w:lang w:val="en-GB"/>
        </w:rPr>
        <w:t xml:space="preserve"> or </w:t>
      </w:r>
      <w:r w:rsidRPr="6AF6D6F9" w:rsidR="01CA3780">
        <w:rPr>
          <w:rFonts w:ascii="Arial" w:hAnsi="Arial" w:cs="Arial"/>
          <w:sz w:val="22"/>
          <w:szCs w:val="22"/>
          <w:lang w:val="en-GB"/>
        </w:rPr>
        <w:t xml:space="preserve">unsafe</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 xml:space="preserve">for</w:t>
      </w:r>
      <w:r w:rsidRPr="6AF6D6F9" w:rsidR="01CA3780">
        <w:rPr>
          <w:rFonts w:ascii="Arial" w:hAnsi="Arial" w:cs="Arial"/>
          <w:sz w:val="22"/>
          <w:szCs w:val="22"/>
          <w:lang w:val="en-GB"/>
        </w:rPr>
        <w:t xml:space="preserve"> </w:t>
      </w:r>
      <w:r w:rsidRPr="6AF6D6F9" w:rsidR="0AC60A80">
        <w:rPr>
          <w:rFonts w:ascii="Arial" w:hAnsi="Arial" w:cs="Arial"/>
          <w:sz w:val="22"/>
          <w:szCs w:val="22"/>
          <w:lang w:val="en-GB"/>
        </w:rPr>
        <w:t>GLOW</w:t>
      </w:r>
      <w:r w:rsidRPr="6AF6D6F9" w:rsidR="01CA3780">
        <w:rPr>
          <w:rFonts w:ascii="Arial" w:hAnsi="Arial" w:cs="Arial"/>
          <w:sz w:val="22"/>
          <w:szCs w:val="22"/>
          <w:lang w:val="en-GB"/>
        </w:rPr>
        <w:t xml:space="preserve">, making </w:t>
      </w:r>
      <w:r w:rsidRPr="6AF6D6F9" w:rsidR="01CA3780">
        <w:rPr>
          <w:rFonts w:ascii="Arial" w:hAnsi="Arial" w:cs="Arial"/>
          <w:sz w:val="22"/>
          <w:szCs w:val="22"/>
          <w:lang w:val="en-GB"/>
        </w:rPr>
        <w:t>this</w:t>
      </w:r>
      <w:r w:rsidRPr="6AF6D6F9" w:rsidR="01CA3780">
        <w:rPr>
          <w:rFonts w:ascii="Arial" w:hAnsi="Arial" w:cs="Arial"/>
          <w:sz w:val="22"/>
          <w:szCs w:val="22"/>
          <w:lang w:val="en-GB"/>
        </w:rPr>
        <w:t xml:space="preserve"> concept </w:t>
      </w:r>
      <w:r w:rsidRPr="6AF6D6F9" w:rsidR="01CA3780">
        <w:rPr>
          <w:rFonts w:ascii="Arial" w:hAnsi="Arial" w:cs="Arial"/>
          <w:sz w:val="22"/>
          <w:szCs w:val="22"/>
          <w:lang w:val="en-GB"/>
        </w:rPr>
        <w:t>the</w:t>
      </w:r>
      <w:r w:rsidRPr="6AF6D6F9" w:rsidR="01CA3780">
        <w:rPr>
          <w:rFonts w:ascii="Arial" w:hAnsi="Arial" w:cs="Arial"/>
          <w:sz w:val="22"/>
          <w:szCs w:val="22"/>
          <w:lang w:val="en-GB"/>
        </w:rPr>
        <w:t xml:space="preserve"> most </w:t>
      </w:r>
      <w:r w:rsidRPr="6AF6D6F9" w:rsidR="01CA3780">
        <w:rPr>
          <w:rFonts w:ascii="Arial" w:hAnsi="Arial" w:cs="Arial"/>
          <w:sz w:val="22"/>
          <w:szCs w:val="22"/>
          <w:lang w:val="en-GB"/>
        </w:rPr>
        <w:t>viable</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During</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the</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discussion</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some</w:t>
      </w:r>
      <w:r w:rsidRPr="6AF6D6F9" w:rsidR="01CA3780">
        <w:rPr>
          <w:rFonts w:ascii="Arial" w:hAnsi="Arial" w:cs="Arial"/>
          <w:sz w:val="22"/>
          <w:szCs w:val="22"/>
          <w:lang w:val="en-GB"/>
        </w:rPr>
        <w:t xml:space="preserve"> minor design changes </w:t>
      </w:r>
      <w:r w:rsidRPr="6AF6D6F9" w:rsidR="01CA3780">
        <w:rPr>
          <w:rFonts w:ascii="Arial" w:hAnsi="Arial" w:cs="Arial"/>
          <w:sz w:val="22"/>
          <w:szCs w:val="22"/>
          <w:lang w:val="en-GB"/>
        </w:rPr>
        <w:t>were</w:t>
      </w:r>
      <w:r w:rsidRPr="6AF6D6F9" w:rsidR="01CA3780">
        <w:rPr>
          <w:rFonts w:ascii="Arial" w:hAnsi="Arial" w:cs="Arial"/>
          <w:sz w:val="22"/>
          <w:szCs w:val="22"/>
          <w:lang w:val="en-GB"/>
        </w:rPr>
        <w:t xml:space="preserve"> made: </w:t>
      </w:r>
      <w:r w:rsidRPr="6AF6D6F9" w:rsidR="01CA3780">
        <w:rPr>
          <w:rFonts w:ascii="Arial" w:hAnsi="Arial" w:cs="Arial"/>
          <w:sz w:val="22"/>
          <w:szCs w:val="22"/>
          <w:lang w:val="en-GB"/>
        </w:rPr>
        <w:t>each</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horn</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will</w:t>
      </w:r>
      <w:r w:rsidRPr="6AF6D6F9" w:rsidR="01CA3780">
        <w:rPr>
          <w:rFonts w:ascii="Arial" w:hAnsi="Arial" w:cs="Arial"/>
          <w:sz w:val="22"/>
          <w:szCs w:val="22"/>
          <w:lang w:val="en-GB"/>
        </w:rPr>
        <w:t xml:space="preserve"> have </w:t>
      </w:r>
      <w:r w:rsidRPr="6AF6D6F9" w:rsidR="01CA3780">
        <w:rPr>
          <w:rFonts w:ascii="Arial" w:hAnsi="Arial" w:cs="Arial"/>
          <w:sz w:val="22"/>
          <w:szCs w:val="22"/>
          <w:lang w:val="en-GB"/>
        </w:rPr>
        <w:t>only</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one</w:t>
      </w:r>
      <w:r w:rsidRPr="6AF6D6F9" w:rsidR="01CA3780">
        <w:rPr>
          <w:rFonts w:ascii="Arial" w:hAnsi="Arial" w:cs="Arial"/>
          <w:sz w:val="22"/>
          <w:szCs w:val="22"/>
          <w:lang w:val="en-GB"/>
        </w:rPr>
        <w:t xml:space="preserve"> pipe </w:t>
      </w:r>
      <w:r w:rsidRPr="6AF6D6F9" w:rsidR="01CA3780">
        <w:rPr>
          <w:rFonts w:ascii="Arial" w:hAnsi="Arial" w:cs="Arial"/>
          <w:sz w:val="22"/>
          <w:szCs w:val="22"/>
          <w:lang w:val="en-GB"/>
        </w:rPr>
        <w:t>leading</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to</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the</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network</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rather</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than</w:t>
      </w:r>
      <w:r w:rsidRPr="6AF6D6F9" w:rsidR="01CA3780">
        <w:rPr>
          <w:rFonts w:ascii="Arial" w:hAnsi="Arial" w:cs="Arial"/>
          <w:sz w:val="22"/>
          <w:szCs w:val="22"/>
          <w:lang w:val="en-GB"/>
        </w:rPr>
        <w:t xml:space="preserve"> multiple </w:t>
      </w:r>
      <w:r w:rsidRPr="6AF6D6F9" w:rsidR="01CA3780">
        <w:rPr>
          <w:rFonts w:ascii="Arial" w:hAnsi="Arial" w:cs="Arial"/>
          <w:sz w:val="22"/>
          <w:szCs w:val="22"/>
          <w:lang w:val="en-GB"/>
        </w:rPr>
        <w:t>pipes</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Thus</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the</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network</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will</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not</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consist</w:t>
      </w:r>
      <w:r w:rsidRPr="6AF6D6F9" w:rsidR="01CA3780">
        <w:rPr>
          <w:rFonts w:ascii="Arial" w:hAnsi="Arial" w:cs="Arial"/>
          <w:sz w:val="22"/>
          <w:szCs w:val="22"/>
          <w:lang w:val="en-GB"/>
        </w:rPr>
        <w:t xml:space="preserve"> of direct pipe </w:t>
      </w:r>
      <w:r w:rsidRPr="6AF6D6F9" w:rsidR="01CA3780">
        <w:rPr>
          <w:rFonts w:ascii="Arial" w:hAnsi="Arial" w:cs="Arial"/>
          <w:sz w:val="22"/>
          <w:szCs w:val="22"/>
          <w:lang w:val="en-GB"/>
        </w:rPr>
        <w:t>paths</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between</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horns</w:t>
      </w:r>
      <w:r w:rsidRPr="6AF6D6F9" w:rsidR="01CA3780">
        <w:rPr>
          <w:rFonts w:ascii="Arial" w:hAnsi="Arial" w:cs="Arial"/>
          <w:sz w:val="22"/>
          <w:szCs w:val="22"/>
          <w:lang w:val="en-GB"/>
        </w:rPr>
        <w:t xml:space="preserve">, but </w:t>
      </w:r>
      <w:r w:rsidRPr="6AF6D6F9" w:rsidR="01CA3780">
        <w:rPr>
          <w:rFonts w:ascii="Arial" w:hAnsi="Arial" w:cs="Arial"/>
          <w:sz w:val="22"/>
          <w:szCs w:val="22"/>
          <w:lang w:val="en-GB"/>
        </w:rPr>
        <w:t>rather</w:t>
      </w:r>
      <w:r w:rsidRPr="6AF6D6F9" w:rsidR="01CA3780">
        <w:rPr>
          <w:rFonts w:ascii="Arial" w:hAnsi="Arial" w:cs="Arial"/>
          <w:sz w:val="22"/>
          <w:szCs w:val="22"/>
          <w:lang w:val="en-GB"/>
        </w:rPr>
        <w:t xml:space="preserve"> a single </w:t>
      </w:r>
      <w:r w:rsidRPr="6AF6D6F9" w:rsidR="01CA3780">
        <w:rPr>
          <w:rFonts w:ascii="Arial" w:hAnsi="Arial" w:cs="Arial"/>
          <w:sz w:val="22"/>
          <w:szCs w:val="22"/>
          <w:lang w:val="en-GB"/>
        </w:rPr>
        <w:t>network</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connecting</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all</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the</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horns</w:t>
      </w:r>
      <w:r w:rsidRPr="6AF6D6F9" w:rsidR="01CA3780">
        <w:rPr>
          <w:rFonts w:ascii="Arial" w:hAnsi="Arial" w:cs="Arial"/>
          <w:sz w:val="22"/>
          <w:szCs w:val="22"/>
          <w:lang w:val="en-GB"/>
        </w:rPr>
        <w:t xml:space="preserve"> (</w:t>
      </w:r>
      <w:r w:rsidRPr="6AF6D6F9" w:rsidR="01CA3780">
        <w:rPr>
          <w:rFonts w:ascii="Arial" w:hAnsi="Arial" w:cs="Arial"/>
          <w:sz w:val="22"/>
          <w:szCs w:val="22"/>
          <w:lang w:val="en-GB"/>
        </w:rPr>
        <w:t>see</w:t>
      </w:r>
      <w:r w:rsidRPr="6AF6D6F9" w:rsidR="01CA3780">
        <w:rPr>
          <w:rFonts w:ascii="Arial" w:hAnsi="Arial" w:cs="Arial"/>
          <w:sz w:val="22"/>
          <w:szCs w:val="22"/>
          <w:lang w:val="en-GB"/>
        </w:rPr>
        <w:t xml:space="preserve"> top view picture).</w:t>
      </w:r>
    </w:p>
    <w:p w:rsidR="00DC4B00" w:rsidP="00831C63" w:rsidRDefault="00DC4B00" w14:paraId="396F1478" w14:textId="361AC31E">
      <w:pPr>
        <w:pStyle w:val="Kop2"/>
        <w:rPr>
          <w:rStyle w:val="eop"/>
          <w:rFonts w:cs="Arial"/>
          <w:szCs w:val="28"/>
        </w:rPr>
      </w:pPr>
      <w:bookmarkStart w:name="_Toc169975612" w:id="51"/>
      <w:bookmarkStart w:name="_Toc169977055" w:id="52"/>
      <w:bookmarkStart w:name="_Toc169977896" w:id="53"/>
      <w:r w:rsidRPr="00D16298">
        <w:rPr>
          <w:rStyle w:val="normaltextrun"/>
          <w:rFonts w:cs="Arial"/>
          <w:szCs w:val="28"/>
        </w:rPr>
        <w:t>3.6 Story</w:t>
      </w:r>
      <w:bookmarkEnd w:id="51"/>
      <w:bookmarkEnd w:id="52"/>
      <w:bookmarkEnd w:id="53"/>
      <w:r w:rsidRPr="00D16298">
        <w:rPr>
          <w:rStyle w:val="eop"/>
          <w:rFonts w:cs="Arial"/>
          <w:szCs w:val="28"/>
        </w:rPr>
        <w:t> </w:t>
      </w:r>
    </w:p>
    <w:p w:rsidR="00732E5E" w:rsidP="00732E5E" w:rsidRDefault="00934CB2" w14:paraId="0C093CBA" w14:textId="7D593902">
      <w:pPr>
        <w:pStyle w:val="paragraph"/>
        <w:spacing w:after="0"/>
        <w:textAlignment w:val="baseline"/>
        <w:rPr>
          <w:rFonts w:ascii="Arial" w:hAnsi="Arial" w:cs="Arial"/>
          <w:sz w:val="22"/>
          <w:szCs w:val="22"/>
        </w:rPr>
      </w:pPr>
      <w:r w:rsidRPr="00040636">
        <w:rPr>
          <w:rStyle w:val="GeenafstandChar"/>
        </w:rPr>
        <w:t>E</w:t>
      </w:r>
      <w:r w:rsidRPr="00934CB2">
        <w:rPr>
          <w:rFonts w:ascii="Arial" w:hAnsi="Arial" w:cs="Arial"/>
          <w:sz w:val="22"/>
          <w:szCs w:val="22"/>
        </w:rPr>
        <w:t>choes in Motion serves as a reflection of the digital age's communication dynamics, where streams of voices travel through the vast expanse of the internet, often without the speaker truly comprehending the impact of their words. ​Through Echoes in Motion, users are provided with a visual representation of how their words travel to the recipient. By making the unseen impact of digital interactions visible, Echoes in Motion creates awareness in online communication, encouraging empathy and constructive dialogue. ​</w:t>
      </w:r>
    </w:p>
    <w:p w:rsidRPr="00732E5E" w:rsidR="00DC4B00" w:rsidP="00083159" w:rsidRDefault="00DC4B00" w14:paraId="75710859" w14:textId="52C4AFD2">
      <w:pPr>
        <w:pStyle w:val="Kop1"/>
        <w:rPr>
          <w:sz w:val="22"/>
          <w:szCs w:val="22"/>
        </w:rPr>
      </w:pPr>
      <w:bookmarkStart w:name="_Toc169975613" w:id="54"/>
      <w:bookmarkStart w:name="_Toc169977056" w:id="55"/>
      <w:bookmarkStart w:name="_Toc169977897" w:id="56"/>
      <w:r w:rsidRPr="005424F5">
        <w:rPr>
          <w:rStyle w:val="normaltextrun"/>
          <w:rFonts w:cs="Arial"/>
          <w:sz w:val="44"/>
          <w:szCs w:val="44"/>
        </w:rPr>
        <w:t>4. Construction &amp; Development</w:t>
      </w:r>
      <w:bookmarkEnd w:id="54"/>
      <w:bookmarkEnd w:id="55"/>
      <w:bookmarkEnd w:id="56"/>
      <w:r w:rsidRPr="005424F5">
        <w:rPr>
          <w:rStyle w:val="normaltextrun"/>
          <w:rFonts w:cs="Arial"/>
          <w:sz w:val="44"/>
          <w:szCs w:val="44"/>
        </w:rPr>
        <w:t xml:space="preserve"> </w:t>
      </w:r>
      <w:r w:rsidRPr="005424F5">
        <w:rPr>
          <w:rStyle w:val="eop"/>
          <w:rFonts w:cs="Arial"/>
          <w:sz w:val="44"/>
          <w:szCs w:val="44"/>
        </w:rPr>
        <w:t> </w:t>
      </w:r>
    </w:p>
    <w:p w:rsidR="00DC4B00" w:rsidP="0044600A" w:rsidRDefault="003B7E99" w14:paraId="0C5A267C" w14:textId="09EF05C3">
      <w:pPr>
        <w:pStyle w:val="Kop2"/>
      </w:pPr>
      <w:bookmarkStart w:name="_Toc169975614" w:id="57"/>
      <w:bookmarkStart w:name="_Toc169977057" w:id="58"/>
      <w:bookmarkStart w:name="_Toc169977898" w:id="59"/>
      <w:r w:rsidRPr="00E94980">
        <w:rPr>
          <w:noProof/>
        </w:rPr>
        <w:drawing>
          <wp:anchor distT="0" distB="0" distL="114300" distR="114300" simplePos="0" relativeHeight="251658282" behindDoc="0" locked="0" layoutInCell="1" allowOverlap="1" wp14:anchorId="6335A16F" wp14:editId="38E7F2E1">
            <wp:simplePos x="0" y="0"/>
            <wp:positionH relativeFrom="margin">
              <wp:align>right</wp:align>
            </wp:positionH>
            <wp:positionV relativeFrom="paragraph">
              <wp:posOffset>53772</wp:posOffset>
            </wp:positionV>
            <wp:extent cx="2037715" cy="2159635"/>
            <wp:effectExtent l="0" t="0" r="635" b="0"/>
            <wp:wrapSquare wrapText="bothSides"/>
            <wp:docPr id="1160797279" name="Afbeelding 2" descr="Afbeelding met zwart-wit, lich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97279" name="Afbeelding 2" descr="Afbeelding met zwart-wit, licht&#10;&#10;Automatisch gegenereerde beschrijvi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6137" t="11094" r="17592" b="14335"/>
                    <a:stretch/>
                  </pic:blipFill>
                  <pic:spPr bwMode="auto">
                    <a:xfrm>
                      <a:off x="0" y="0"/>
                      <a:ext cx="2037715" cy="2159635"/>
                    </a:xfrm>
                    <a:prstGeom prst="rect">
                      <a:avLst/>
                    </a:prstGeom>
                    <a:noFill/>
                    <a:ln>
                      <a:noFill/>
                    </a:ln>
                    <a:extLst>
                      <a:ext uri="{53640926-AAD7-44D8-BBD7-CCE9431645EC}">
                        <a14:shadowObscured xmlns:a14="http://schemas.microsoft.com/office/drawing/2010/main"/>
                      </a:ext>
                    </a:extLst>
                  </pic:spPr>
                </pic:pic>
              </a:graphicData>
            </a:graphic>
          </wp:anchor>
        </w:drawing>
      </w:r>
      <w:r w:rsidRPr="00D16298" w:rsidR="00DC4B00">
        <w:t>4.1 Prototyping</w:t>
      </w:r>
      <w:bookmarkEnd w:id="57"/>
      <w:bookmarkEnd w:id="58"/>
      <w:bookmarkEnd w:id="59"/>
      <w:r w:rsidR="00083159">
        <w:t xml:space="preserve"> </w:t>
      </w:r>
    </w:p>
    <w:p w:rsidRPr="00AE4C18" w:rsidR="00AE4C18" w:rsidP="6AF6D6F9" w:rsidRDefault="007E07D9" w14:paraId="0AF12517" w14:textId="154EA9D5">
      <w:pPr>
        <w:pStyle w:val="paragraph"/>
        <w:spacing w:after="0"/>
        <w:textAlignment w:val="baseline"/>
        <w:rPr>
          <w:rFonts w:ascii="Arial" w:hAnsi="Arial" w:cs="Arial"/>
          <w:sz w:val="22"/>
          <w:szCs w:val="22"/>
          <w:lang w:val="en-GB"/>
        </w:rPr>
      </w:pPr>
      <w:r w:rsidRPr="6AF6D6F9" w:rsidR="79F53656">
        <w:rPr>
          <w:rFonts w:ascii="Arial" w:hAnsi="Arial" w:cs="Arial"/>
          <w:sz w:val="22"/>
          <w:szCs w:val="22"/>
          <w:lang w:val="en-GB"/>
        </w:rPr>
        <w:t xml:space="preserve">For </w:t>
      </w:r>
      <w:r w:rsidRPr="6AF6D6F9" w:rsidR="79F53656">
        <w:rPr>
          <w:rFonts w:ascii="Arial" w:hAnsi="Arial" w:cs="Arial"/>
          <w:sz w:val="22"/>
          <w:szCs w:val="22"/>
          <w:lang w:val="en-GB"/>
        </w:rPr>
        <w:t>t</w:t>
      </w:r>
      <w:r w:rsidRPr="6AF6D6F9" w:rsidR="1C490427">
        <w:rPr>
          <w:rFonts w:ascii="Arial" w:hAnsi="Arial" w:cs="Arial"/>
          <w:sz w:val="22"/>
          <w:szCs w:val="22"/>
          <w:lang w:val="en-GB"/>
        </w:rPr>
        <w:t>he</w:t>
      </w:r>
      <w:r w:rsidRPr="6AF6D6F9" w:rsidR="1C490427">
        <w:rPr>
          <w:rFonts w:ascii="Arial" w:hAnsi="Arial" w:cs="Arial"/>
          <w:sz w:val="22"/>
          <w:szCs w:val="22"/>
          <w:lang w:val="en-GB"/>
        </w:rPr>
        <w:t xml:space="preserve"> </w:t>
      </w:r>
      <w:r w:rsidRPr="6AF6D6F9" w:rsidR="1C490427">
        <w:rPr>
          <w:rFonts w:ascii="Arial" w:hAnsi="Arial" w:cs="Arial"/>
          <w:sz w:val="22"/>
          <w:szCs w:val="22"/>
          <w:lang w:val="en-GB"/>
        </w:rPr>
        <w:t>prototype</w:t>
      </w:r>
      <w:r w:rsidRPr="6AF6D6F9" w:rsidR="1C490427">
        <w:rPr>
          <w:rFonts w:ascii="Arial" w:hAnsi="Arial" w:cs="Arial"/>
          <w:sz w:val="22"/>
          <w:szCs w:val="22"/>
          <w:lang w:val="en-GB"/>
        </w:rPr>
        <w:t xml:space="preserve"> a small part of </w:t>
      </w:r>
      <w:r w:rsidRPr="6AF6D6F9" w:rsidR="1C490427">
        <w:rPr>
          <w:rFonts w:ascii="Arial" w:hAnsi="Arial" w:cs="Arial"/>
          <w:sz w:val="22"/>
          <w:szCs w:val="22"/>
          <w:lang w:val="en-GB"/>
        </w:rPr>
        <w:t>the</w:t>
      </w:r>
      <w:r w:rsidRPr="6AF6D6F9" w:rsidR="1C490427">
        <w:rPr>
          <w:rFonts w:ascii="Arial" w:hAnsi="Arial" w:cs="Arial"/>
          <w:sz w:val="22"/>
          <w:szCs w:val="22"/>
          <w:lang w:val="en-GB"/>
        </w:rPr>
        <w:t xml:space="preserve"> </w:t>
      </w:r>
      <w:r w:rsidRPr="6AF6D6F9" w:rsidR="1C490427">
        <w:rPr>
          <w:rFonts w:ascii="Arial" w:hAnsi="Arial" w:cs="Arial"/>
          <w:sz w:val="22"/>
          <w:szCs w:val="22"/>
          <w:lang w:val="en-GB"/>
        </w:rPr>
        <w:t>whole</w:t>
      </w:r>
      <w:r w:rsidRPr="6AF6D6F9" w:rsidR="1C490427">
        <w:rPr>
          <w:rFonts w:ascii="Arial" w:hAnsi="Arial" w:cs="Arial"/>
          <w:sz w:val="22"/>
          <w:szCs w:val="22"/>
          <w:lang w:val="en-GB"/>
        </w:rPr>
        <w:t xml:space="preserve"> </w:t>
      </w:r>
      <w:r w:rsidRPr="6AF6D6F9" w:rsidR="1C490427">
        <w:rPr>
          <w:rFonts w:ascii="Arial" w:hAnsi="Arial" w:cs="Arial"/>
          <w:sz w:val="22"/>
          <w:szCs w:val="22"/>
          <w:lang w:val="en-GB"/>
        </w:rPr>
        <w:t>installation</w:t>
      </w:r>
      <w:r w:rsidRPr="6AF6D6F9" w:rsidR="79F53656">
        <w:rPr>
          <w:rFonts w:ascii="Arial" w:hAnsi="Arial" w:cs="Arial"/>
          <w:sz w:val="22"/>
          <w:szCs w:val="22"/>
          <w:lang w:val="en-GB"/>
        </w:rPr>
        <w:t xml:space="preserve"> was</w:t>
      </w:r>
      <w:r w:rsidRPr="6AF6D6F9" w:rsidR="1C490427">
        <w:rPr>
          <w:rFonts w:ascii="Arial" w:hAnsi="Arial" w:cs="Arial"/>
          <w:sz w:val="22"/>
          <w:szCs w:val="22"/>
          <w:lang w:val="en-GB"/>
        </w:rPr>
        <w:t xml:space="preserve"> made</w:t>
      </w:r>
      <w:r w:rsidRPr="6AF6D6F9" w:rsidR="79F53656">
        <w:rPr>
          <w:rFonts w:ascii="Arial" w:hAnsi="Arial" w:cs="Arial"/>
          <w:sz w:val="22"/>
          <w:szCs w:val="22"/>
          <w:lang w:val="en-GB"/>
        </w:rPr>
        <w:t>. I</w:t>
      </w:r>
      <w:r w:rsidRPr="6AF6D6F9" w:rsidR="1C490427">
        <w:rPr>
          <w:rFonts w:ascii="Arial" w:hAnsi="Arial" w:cs="Arial"/>
          <w:sz w:val="22"/>
          <w:szCs w:val="22"/>
          <w:lang w:val="en-GB"/>
        </w:rPr>
        <w:t xml:space="preserve">t is made </w:t>
      </w:r>
      <w:r w:rsidRPr="6AF6D6F9" w:rsidR="79F53656">
        <w:rPr>
          <w:rFonts w:ascii="Arial" w:hAnsi="Arial" w:cs="Arial"/>
          <w:sz w:val="22"/>
          <w:szCs w:val="22"/>
          <w:lang w:val="en-GB"/>
        </w:rPr>
        <w:t>on</w:t>
      </w:r>
      <w:r w:rsidRPr="6AF6D6F9" w:rsidR="1C490427">
        <w:rPr>
          <w:rFonts w:ascii="Arial" w:hAnsi="Arial" w:cs="Arial"/>
          <w:sz w:val="22"/>
          <w:szCs w:val="22"/>
          <w:lang w:val="en-GB"/>
        </w:rPr>
        <w:t xml:space="preserve"> </w:t>
      </w:r>
      <w:r w:rsidRPr="6AF6D6F9" w:rsidR="1C490427">
        <w:rPr>
          <w:rFonts w:ascii="Arial" w:hAnsi="Arial" w:cs="Arial"/>
          <w:sz w:val="22"/>
          <w:szCs w:val="22"/>
          <w:lang w:val="en-GB"/>
        </w:rPr>
        <w:t>1:</w:t>
      </w:r>
      <w:r w:rsidRPr="6AF6D6F9" w:rsidR="1C490427">
        <w:rPr>
          <w:rFonts w:ascii="Arial" w:hAnsi="Arial" w:cs="Arial"/>
          <w:sz w:val="22"/>
          <w:szCs w:val="22"/>
          <w:lang w:val="en-GB"/>
        </w:rPr>
        <w:t xml:space="preserve">1 </w:t>
      </w:r>
      <w:r w:rsidRPr="6AF6D6F9" w:rsidR="1C490427">
        <w:rPr>
          <w:rFonts w:ascii="Arial" w:hAnsi="Arial" w:cs="Arial"/>
          <w:sz w:val="22"/>
          <w:szCs w:val="22"/>
          <w:lang w:val="en-GB"/>
        </w:rPr>
        <w:t>scale</w:t>
      </w:r>
      <w:r w:rsidRPr="6AF6D6F9" w:rsidR="1C490427">
        <w:rPr>
          <w:rFonts w:ascii="Arial" w:hAnsi="Arial" w:cs="Arial"/>
          <w:sz w:val="22"/>
          <w:szCs w:val="22"/>
          <w:lang w:val="en-GB"/>
        </w:rPr>
        <w:t xml:space="preserve"> </w:t>
      </w:r>
      <w:r w:rsidRPr="6AF6D6F9" w:rsidR="1C490427">
        <w:rPr>
          <w:rFonts w:ascii="Arial" w:hAnsi="Arial" w:cs="Arial"/>
          <w:sz w:val="22"/>
          <w:szCs w:val="22"/>
          <w:lang w:val="en-GB"/>
        </w:rPr>
        <w:t>with</w:t>
      </w:r>
      <w:r w:rsidRPr="6AF6D6F9" w:rsidR="1C490427">
        <w:rPr>
          <w:rFonts w:ascii="Arial" w:hAnsi="Arial" w:cs="Arial"/>
          <w:sz w:val="22"/>
          <w:szCs w:val="22"/>
          <w:lang w:val="en-GB"/>
        </w:rPr>
        <w:t xml:space="preserve"> 3 </w:t>
      </w:r>
      <w:r w:rsidRPr="6AF6D6F9" w:rsidR="1C490427">
        <w:rPr>
          <w:rFonts w:ascii="Arial" w:hAnsi="Arial" w:cs="Arial"/>
          <w:sz w:val="22"/>
          <w:szCs w:val="22"/>
          <w:lang w:val="en-GB"/>
        </w:rPr>
        <w:t>horns</w:t>
      </w:r>
      <w:r w:rsidRPr="6AF6D6F9" w:rsidR="79F53656">
        <w:rPr>
          <w:rFonts w:ascii="Arial" w:hAnsi="Arial" w:cs="Arial"/>
          <w:sz w:val="22"/>
          <w:szCs w:val="22"/>
          <w:lang w:val="en-GB"/>
        </w:rPr>
        <w:t xml:space="preserve">, </w:t>
      </w:r>
      <w:r w:rsidRPr="6AF6D6F9" w:rsidR="79F53656">
        <w:rPr>
          <w:rFonts w:ascii="Arial" w:hAnsi="Arial" w:cs="Arial"/>
          <w:sz w:val="22"/>
          <w:szCs w:val="22"/>
          <w:lang w:val="en-GB"/>
        </w:rPr>
        <w:t>and</w:t>
      </w:r>
      <w:r w:rsidRPr="6AF6D6F9" w:rsidR="79F53656">
        <w:rPr>
          <w:rFonts w:ascii="Arial" w:hAnsi="Arial" w:cs="Arial"/>
          <w:sz w:val="22"/>
          <w:szCs w:val="22"/>
          <w:lang w:val="en-GB"/>
        </w:rPr>
        <w:t xml:space="preserve"> a small </w:t>
      </w:r>
      <w:r w:rsidRPr="6AF6D6F9" w:rsidR="79F53656">
        <w:rPr>
          <w:rFonts w:ascii="Arial" w:hAnsi="Arial" w:cs="Arial"/>
          <w:sz w:val="22"/>
          <w:szCs w:val="22"/>
          <w:lang w:val="en-GB"/>
        </w:rPr>
        <w:t>network</w:t>
      </w:r>
      <w:r w:rsidRPr="6AF6D6F9" w:rsidR="79F53656">
        <w:rPr>
          <w:rFonts w:ascii="Arial" w:hAnsi="Arial" w:cs="Arial"/>
          <w:sz w:val="22"/>
          <w:szCs w:val="22"/>
          <w:lang w:val="en-GB"/>
        </w:rPr>
        <w:t xml:space="preserve"> of </w:t>
      </w:r>
      <w:r w:rsidRPr="6AF6D6F9" w:rsidR="79F53656">
        <w:rPr>
          <w:rFonts w:ascii="Arial" w:hAnsi="Arial" w:cs="Arial"/>
          <w:sz w:val="22"/>
          <w:szCs w:val="22"/>
          <w:lang w:val="en-GB"/>
        </w:rPr>
        <w:t>pipes</w:t>
      </w:r>
      <w:r w:rsidRPr="6AF6D6F9" w:rsidR="5A48D1E8">
        <w:rPr>
          <w:rFonts w:ascii="Arial" w:hAnsi="Arial" w:cs="Arial"/>
          <w:sz w:val="22"/>
          <w:szCs w:val="22"/>
          <w:lang w:val="en-GB"/>
        </w:rPr>
        <w:t>.</w:t>
      </w:r>
    </w:p>
    <w:p w:rsidRPr="00AE4C18" w:rsidR="00AE4C18" w:rsidP="00AE4C18" w:rsidRDefault="00987AD9" w14:paraId="6028970E" w14:textId="5D2A03AA">
      <w:pPr>
        <w:pStyle w:val="paragraph"/>
        <w:spacing w:after="0"/>
        <w:textAlignment w:val="baseline"/>
        <w:rPr>
          <w:rFonts w:ascii="Arial" w:hAnsi="Arial" w:cs="Arial"/>
          <w:sz w:val="22"/>
          <w:szCs w:val="22"/>
        </w:rPr>
      </w:pPr>
      <w:r w:rsidRPr="00153091">
        <w:rPr>
          <w:rFonts w:ascii="Arial" w:hAnsi="Arial" w:cs="Arial"/>
          <w:noProof/>
        </w:rPr>
        <w:drawing>
          <wp:anchor distT="0" distB="0" distL="114300" distR="114300" simplePos="0" relativeHeight="251658249" behindDoc="0" locked="0" layoutInCell="1" allowOverlap="1" wp14:anchorId="2CFE60E4" wp14:editId="76C8F1B6">
            <wp:simplePos x="0" y="0"/>
            <wp:positionH relativeFrom="margin">
              <wp:align>right</wp:align>
            </wp:positionH>
            <wp:positionV relativeFrom="margin">
              <wp:posOffset>2912974</wp:posOffset>
            </wp:positionV>
            <wp:extent cx="2062480" cy="2134870"/>
            <wp:effectExtent l="0" t="0" r="0" b="0"/>
            <wp:wrapSquare wrapText="bothSides"/>
            <wp:docPr id="1119669395" name="Picture 1" descr="A machine with lights and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69395" name="Picture 1" descr="A machine with lights and a chai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62480" cy="2134870"/>
                    </a:xfrm>
                    <a:prstGeom prst="rect">
                      <a:avLst/>
                    </a:prstGeom>
                  </pic:spPr>
                </pic:pic>
              </a:graphicData>
            </a:graphic>
            <wp14:sizeRelH relativeFrom="margin">
              <wp14:pctWidth>0</wp14:pctWidth>
            </wp14:sizeRelH>
            <wp14:sizeRelV relativeFrom="margin">
              <wp14:pctHeight>0</wp14:pctHeight>
            </wp14:sizeRelV>
          </wp:anchor>
        </w:drawing>
      </w:r>
      <w:r w:rsidR="00887239">
        <w:rPr>
          <w:noProof/>
        </w:rPr>
        <mc:AlternateContent>
          <mc:Choice Requires="wps">
            <w:drawing>
              <wp:anchor distT="0" distB="0" distL="114300" distR="114300" simplePos="0" relativeHeight="251658273" behindDoc="0" locked="0" layoutInCell="1" allowOverlap="1" wp14:anchorId="4EB25E71" wp14:editId="2F788C74">
                <wp:simplePos x="0" y="0"/>
                <wp:positionH relativeFrom="margin">
                  <wp:align>right</wp:align>
                </wp:positionH>
                <wp:positionV relativeFrom="paragraph">
                  <wp:posOffset>1121410</wp:posOffset>
                </wp:positionV>
                <wp:extent cx="2087245" cy="635"/>
                <wp:effectExtent l="0" t="0" r="8255" b="8255"/>
                <wp:wrapSquare wrapText="bothSides"/>
                <wp:docPr id="1369637241" name="Text Box 1"/>
                <wp:cNvGraphicFramePr/>
                <a:graphic xmlns:a="http://schemas.openxmlformats.org/drawingml/2006/main">
                  <a:graphicData uri="http://schemas.microsoft.com/office/word/2010/wordprocessingShape">
                    <wps:wsp>
                      <wps:cNvSpPr txBox="1"/>
                      <wps:spPr>
                        <a:xfrm>
                          <a:off x="0" y="0"/>
                          <a:ext cx="2087245" cy="635"/>
                        </a:xfrm>
                        <a:prstGeom prst="rect">
                          <a:avLst/>
                        </a:prstGeom>
                        <a:solidFill>
                          <a:prstClr val="white"/>
                        </a:solidFill>
                        <a:ln>
                          <a:noFill/>
                        </a:ln>
                      </wps:spPr>
                      <wps:txbx>
                        <w:txbxContent>
                          <w:p w:rsidRPr="00C11F18" w:rsidR="00E47568" w:rsidP="00E47568" w:rsidRDefault="00E47568" w14:paraId="681067DA" w14:textId="3B04B6AE">
                            <w:pPr>
                              <w:pStyle w:val="Bijschrift"/>
                              <w:rPr>
                                <w:sz w:val="32"/>
                                <w:szCs w:val="32"/>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15</w:t>
                            </w:r>
                            <w:r w:rsidRPr="00C11F18">
                              <w:fldChar w:fldCharType="end"/>
                            </w:r>
                            <w:r w:rsidRPr="00C11F18">
                              <w:t xml:space="preserve"> Solidworks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243704A0">
              <v:shape id="_x0000_s1040" style="position:absolute;margin-left:113.15pt;margin-top:88.3pt;width:164.35pt;height:.05pt;z-index:25165827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UXaGwIAAEAEAAAOAAAAZHJzL2Uyb0RvYy54bWysU8Fu2zAMvQ/YPwi6L06yti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" w14:anchorId="4EB25E71">
                <v:textbox style="mso-fit-shape-to-text:t" inset="0,0,0,0">
                  <w:txbxContent>
                    <w:p w:rsidRPr="00C11F18" w:rsidR="00E47568" w:rsidP="00E47568" w:rsidRDefault="00E47568" w14:paraId="1EB5C992" w14:textId="3B04B6AE">
                      <w:pPr>
                        <w:pStyle w:val="Bijschrift"/>
                        <w:rPr>
                          <w:sz w:val="32"/>
                          <w:szCs w:val="32"/>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15</w:t>
                      </w:r>
                      <w:r w:rsidRPr="00C11F18">
                        <w:fldChar w:fldCharType="end"/>
                      </w:r>
                      <w:r w:rsidRPr="00C11F18">
                        <w:t xml:space="preserve"> Solidworks prototype</w:t>
                      </w:r>
                    </w:p>
                  </w:txbxContent>
                </v:textbox>
                <w10:wrap type="square" anchorx="margin"/>
              </v:shape>
            </w:pict>
          </mc:Fallback>
        </mc:AlternateContent>
      </w:r>
      <w:r w:rsidRPr="00F36EB1" w:rsidR="003B7E99">
        <w:rPr>
          <w:rFonts w:ascii="Arial" w:hAnsi="Arial" w:cs="Arial"/>
          <w:sz w:val="22"/>
          <w:szCs w:val="22"/>
        </w:rPr>
        <w:t xml:space="preserve">It starts with users speaking into a microphone (horn). </w:t>
      </w:r>
      <w:r w:rsidRPr="00DB00D0" w:rsidR="003B7E99">
        <w:rPr>
          <w:rFonts w:ascii="Arial" w:hAnsi="Arial" w:cs="Arial"/>
          <w:sz w:val="22"/>
          <w:szCs w:val="22"/>
          <w:lang w:val="en-US"/>
        </w:rPr>
        <w:t xml:space="preserve">Each horn features a unique </w:t>
      </w:r>
      <w:r w:rsidRPr="005C5E49" w:rsidR="003B7E99">
        <w:rPr>
          <w:rFonts w:ascii="Arial" w:hAnsi="Arial" w:cs="Arial"/>
          <w:sz w:val="22"/>
          <w:szCs w:val="22"/>
        </w:rPr>
        <w:t>colo</w:t>
      </w:r>
      <w:r w:rsidR="00DB00D0">
        <w:rPr>
          <w:rFonts w:ascii="Arial" w:hAnsi="Arial" w:cs="Arial"/>
          <w:sz w:val="22"/>
          <w:szCs w:val="22"/>
        </w:rPr>
        <w:t>u</w:t>
      </w:r>
      <w:r w:rsidRPr="005C5E49" w:rsidR="003B7E99">
        <w:rPr>
          <w:rFonts w:ascii="Arial" w:hAnsi="Arial" w:cs="Arial"/>
          <w:sz w:val="22"/>
          <w:szCs w:val="22"/>
        </w:rPr>
        <w:t>r</w:t>
      </w:r>
      <w:r w:rsidRPr="00DB00D0" w:rsidR="003B7E99">
        <w:rPr>
          <w:rFonts w:ascii="Arial" w:hAnsi="Arial" w:cs="Arial"/>
          <w:sz w:val="22"/>
          <w:szCs w:val="22"/>
          <w:lang w:val="en-US"/>
        </w:rPr>
        <w:t xml:space="preserve">, and the small network of tubes defines the potential light paths. </w:t>
      </w:r>
      <w:r w:rsidRPr="003B7E99" w:rsidR="003B7E99">
        <w:rPr>
          <w:rFonts w:ascii="Arial" w:hAnsi="Arial" w:cs="Arial"/>
          <w:sz w:val="22"/>
          <w:szCs w:val="22"/>
        </w:rPr>
        <w:t xml:space="preserve">Users can influence these paths, creating </w:t>
      </w:r>
      <w:r w:rsidR="003B7E99">
        <w:rPr>
          <w:rFonts w:ascii="Arial" w:hAnsi="Arial" w:cs="Arial"/>
          <w:sz w:val="22"/>
          <w:szCs w:val="22"/>
        </w:rPr>
        <w:t xml:space="preserve">their own </w:t>
      </w:r>
      <w:r w:rsidRPr="003B7E99" w:rsidR="003B7E99">
        <w:rPr>
          <w:rFonts w:ascii="Arial" w:hAnsi="Arial" w:cs="Arial"/>
          <w:sz w:val="22"/>
          <w:szCs w:val="22"/>
        </w:rPr>
        <w:t>light and sound experience. As sound reaches the sensors, they guide light through the pipes with multiple path options</w:t>
      </w:r>
      <w:r w:rsidR="003B7E99">
        <w:rPr>
          <w:rFonts w:ascii="Arial" w:hAnsi="Arial" w:cs="Arial"/>
          <w:sz w:val="22"/>
          <w:szCs w:val="22"/>
        </w:rPr>
        <w:t xml:space="preserve">. </w:t>
      </w:r>
      <w:r w:rsidRPr="003B7E99" w:rsidR="003B7E99">
        <w:rPr>
          <w:rFonts w:ascii="Arial" w:hAnsi="Arial" w:cs="Arial"/>
          <w:sz w:val="22"/>
          <w:szCs w:val="22"/>
        </w:rPr>
        <w:t>Sound travels to another horn, with the light path length dynamically changing based on the user's speech duration, visually representing the sound and making each interaction unique and engaging.</w:t>
      </w:r>
      <w:r w:rsidR="000C7EAA">
        <w:rPr>
          <w:rFonts w:ascii="Arial" w:hAnsi="Arial" w:cs="Arial"/>
          <w:sz w:val="22"/>
          <w:szCs w:val="22"/>
        </w:rPr>
        <w:t xml:space="preserve"> </w:t>
      </w:r>
      <w:r w:rsidRPr="00AE4C18" w:rsidR="00AE4C18">
        <w:rPr>
          <w:rFonts w:ascii="Arial" w:hAnsi="Arial" w:cs="Arial"/>
          <w:sz w:val="22"/>
          <w:szCs w:val="22"/>
        </w:rPr>
        <w:t xml:space="preserve">The inner tube is used to guide the LED strips and to pass the cables from one section to the next. </w:t>
      </w:r>
    </w:p>
    <w:p w:rsidR="001A4B71" w:rsidP="6AF6D6F9" w:rsidRDefault="00034377" w14:paraId="2C5398C7" w14:textId="5440E592">
      <w:pPr>
        <w:pStyle w:val="paragraph"/>
        <w:spacing w:before="0" w:beforeAutospacing="off" w:after="0" w:afterAutospacing="off"/>
        <w:textAlignment w:val="baseline"/>
        <w:rPr>
          <w:rFonts w:ascii="Arial" w:hAnsi="Arial" w:cs="Arial"/>
          <w:sz w:val="22"/>
          <w:szCs w:val="22"/>
          <w:lang w:val="en-GB"/>
        </w:rPr>
      </w:pPr>
      <w:r w:rsidRPr="6AF6D6F9" w:rsidR="24DBE8EE">
        <w:rPr>
          <w:rFonts w:ascii="Arial" w:hAnsi="Arial" w:cs="Arial"/>
          <w:sz w:val="22"/>
          <w:szCs w:val="22"/>
          <w:lang w:val="en-GB"/>
        </w:rPr>
        <w:t>The</w:t>
      </w:r>
      <w:r w:rsidRPr="6AF6D6F9" w:rsidR="1CFB0747">
        <w:rPr>
          <w:rFonts w:ascii="Arial" w:hAnsi="Arial" w:cs="Arial"/>
          <w:sz w:val="22"/>
          <w:szCs w:val="22"/>
          <w:lang w:val="en-GB"/>
        </w:rPr>
        <w:t xml:space="preserve"> </w:t>
      </w:r>
      <w:r w:rsidRPr="6AF6D6F9" w:rsidR="24DBE8EE">
        <w:rPr>
          <w:rFonts w:ascii="Arial" w:hAnsi="Arial" w:cs="Arial"/>
          <w:sz w:val="22"/>
          <w:szCs w:val="22"/>
          <w:lang w:val="en-GB"/>
        </w:rPr>
        <w:t xml:space="preserve">prototype </w:t>
      </w:r>
      <w:r w:rsidRPr="6AF6D6F9" w:rsidR="1E436747">
        <w:rPr>
          <w:rFonts w:ascii="Arial" w:hAnsi="Arial" w:cs="Arial"/>
          <w:sz w:val="22"/>
          <w:szCs w:val="22"/>
          <w:lang w:val="en-GB"/>
        </w:rPr>
        <w:t xml:space="preserve">has </w:t>
      </w:r>
      <w:r w:rsidRPr="6AF6D6F9" w:rsidR="1E436747">
        <w:rPr>
          <w:rFonts w:ascii="Arial" w:hAnsi="Arial" w:cs="Arial"/>
          <w:sz w:val="22"/>
          <w:szCs w:val="22"/>
          <w:lang w:val="en-GB"/>
        </w:rPr>
        <w:t>fewer</w:t>
      </w:r>
      <w:r w:rsidRPr="6AF6D6F9" w:rsidR="1E436747">
        <w:rPr>
          <w:rFonts w:ascii="Arial" w:hAnsi="Arial" w:cs="Arial"/>
          <w:sz w:val="22"/>
          <w:szCs w:val="22"/>
          <w:lang w:val="en-GB"/>
        </w:rPr>
        <w:t xml:space="preserve"> </w:t>
      </w:r>
      <w:r w:rsidRPr="6AF6D6F9" w:rsidR="1E436747">
        <w:rPr>
          <w:rFonts w:ascii="Arial" w:hAnsi="Arial" w:cs="Arial"/>
          <w:sz w:val="22"/>
          <w:szCs w:val="22"/>
          <w:lang w:val="en-GB"/>
        </w:rPr>
        <w:t>components</w:t>
      </w:r>
      <w:r w:rsidRPr="6AF6D6F9" w:rsidR="1E436747">
        <w:rPr>
          <w:rFonts w:ascii="Arial" w:hAnsi="Arial" w:cs="Arial"/>
          <w:sz w:val="22"/>
          <w:szCs w:val="22"/>
          <w:lang w:val="en-GB"/>
        </w:rPr>
        <w:t xml:space="preserve"> </w:t>
      </w:r>
      <w:r w:rsidRPr="6AF6D6F9" w:rsidR="68B6BEB9">
        <w:rPr>
          <w:rFonts w:ascii="Arial" w:hAnsi="Arial" w:cs="Arial"/>
          <w:sz w:val="22"/>
          <w:szCs w:val="22"/>
          <w:lang w:val="en-GB"/>
        </w:rPr>
        <w:t>and</w:t>
      </w:r>
      <w:r w:rsidRPr="6AF6D6F9" w:rsidR="2736150D">
        <w:rPr>
          <w:rFonts w:ascii="Arial" w:hAnsi="Arial" w:cs="Arial"/>
          <w:sz w:val="22"/>
          <w:szCs w:val="22"/>
          <w:lang w:val="en-GB"/>
        </w:rPr>
        <w:t xml:space="preserve"> </w:t>
      </w:r>
      <w:r w:rsidRPr="6AF6D6F9" w:rsidR="1C490427">
        <w:rPr>
          <w:rFonts w:ascii="Arial" w:hAnsi="Arial" w:cs="Arial"/>
          <w:sz w:val="22"/>
          <w:szCs w:val="22"/>
          <w:lang w:val="en-GB"/>
        </w:rPr>
        <w:t>therefore</w:t>
      </w:r>
      <w:r w:rsidRPr="6AF6D6F9" w:rsidR="1C490427">
        <w:rPr>
          <w:rFonts w:ascii="Arial" w:hAnsi="Arial" w:cs="Arial"/>
          <w:sz w:val="22"/>
          <w:szCs w:val="22"/>
          <w:lang w:val="en-GB"/>
        </w:rPr>
        <w:t xml:space="preserve"> </w:t>
      </w:r>
      <w:r w:rsidRPr="6AF6D6F9" w:rsidR="1C490427">
        <w:rPr>
          <w:rFonts w:ascii="Arial" w:hAnsi="Arial" w:cs="Arial"/>
          <w:sz w:val="22"/>
          <w:szCs w:val="22"/>
          <w:lang w:val="en-GB"/>
        </w:rPr>
        <w:t>fewer</w:t>
      </w:r>
      <w:r w:rsidRPr="6AF6D6F9" w:rsidR="1C490427">
        <w:rPr>
          <w:rFonts w:ascii="Arial" w:hAnsi="Arial" w:cs="Arial"/>
          <w:sz w:val="22"/>
          <w:szCs w:val="22"/>
          <w:lang w:val="en-GB"/>
        </w:rPr>
        <w:t xml:space="preserve"> </w:t>
      </w:r>
      <w:r w:rsidRPr="6AF6D6F9" w:rsidR="27DA19ED">
        <w:rPr>
          <w:rFonts w:ascii="Arial" w:hAnsi="Arial" w:cs="Arial"/>
          <w:sz w:val="22"/>
          <w:szCs w:val="22"/>
          <w:lang w:val="en-GB"/>
        </w:rPr>
        <w:t>possible</w:t>
      </w:r>
      <w:r w:rsidRPr="6AF6D6F9" w:rsidR="27DA19ED">
        <w:rPr>
          <w:rFonts w:ascii="Arial" w:hAnsi="Arial" w:cs="Arial"/>
          <w:sz w:val="22"/>
          <w:szCs w:val="22"/>
          <w:lang w:val="en-GB"/>
        </w:rPr>
        <w:t xml:space="preserve"> </w:t>
      </w:r>
      <w:r w:rsidRPr="6AF6D6F9" w:rsidR="27DA19ED">
        <w:rPr>
          <w:rFonts w:ascii="Arial" w:hAnsi="Arial" w:cs="Arial"/>
          <w:sz w:val="22"/>
          <w:szCs w:val="22"/>
          <w:lang w:val="en-GB"/>
        </w:rPr>
        <w:t>paths</w:t>
      </w:r>
      <w:r w:rsidRPr="6AF6D6F9" w:rsidR="2736150D">
        <w:rPr>
          <w:rFonts w:ascii="Arial" w:hAnsi="Arial" w:cs="Arial"/>
          <w:sz w:val="22"/>
          <w:szCs w:val="22"/>
          <w:lang w:val="en-GB"/>
        </w:rPr>
        <w:t xml:space="preserve"> </w:t>
      </w:r>
      <w:r w:rsidRPr="6AF6D6F9" w:rsidR="1C490427">
        <w:rPr>
          <w:rFonts w:ascii="Arial" w:hAnsi="Arial" w:cs="Arial"/>
          <w:sz w:val="22"/>
          <w:szCs w:val="22"/>
          <w:lang w:val="en-GB"/>
        </w:rPr>
        <w:t>through</w:t>
      </w:r>
      <w:r w:rsidRPr="6AF6D6F9" w:rsidR="1C490427">
        <w:rPr>
          <w:rFonts w:ascii="Arial" w:hAnsi="Arial" w:cs="Arial"/>
          <w:sz w:val="22"/>
          <w:szCs w:val="22"/>
          <w:lang w:val="en-GB"/>
        </w:rPr>
        <w:t xml:space="preserve"> </w:t>
      </w:r>
      <w:r w:rsidRPr="6AF6D6F9" w:rsidR="1C490427">
        <w:rPr>
          <w:rFonts w:ascii="Arial" w:hAnsi="Arial" w:cs="Arial"/>
          <w:sz w:val="22"/>
          <w:szCs w:val="22"/>
          <w:lang w:val="en-GB"/>
        </w:rPr>
        <w:t>which</w:t>
      </w:r>
      <w:r w:rsidRPr="6AF6D6F9" w:rsidR="1C490427">
        <w:rPr>
          <w:rFonts w:ascii="Arial" w:hAnsi="Arial" w:cs="Arial"/>
          <w:sz w:val="22"/>
          <w:szCs w:val="22"/>
          <w:lang w:val="en-GB"/>
        </w:rPr>
        <w:t xml:space="preserve"> </w:t>
      </w:r>
      <w:r w:rsidRPr="6AF6D6F9" w:rsidR="2736150D">
        <w:rPr>
          <w:rFonts w:ascii="Arial" w:hAnsi="Arial" w:cs="Arial"/>
          <w:sz w:val="22"/>
          <w:szCs w:val="22"/>
          <w:lang w:val="en-GB"/>
        </w:rPr>
        <w:t>the</w:t>
      </w:r>
      <w:r w:rsidRPr="6AF6D6F9" w:rsidR="2736150D">
        <w:rPr>
          <w:rFonts w:ascii="Arial" w:hAnsi="Arial" w:cs="Arial"/>
          <w:sz w:val="22"/>
          <w:szCs w:val="22"/>
          <w:lang w:val="en-GB"/>
        </w:rPr>
        <w:t xml:space="preserve"> </w:t>
      </w:r>
      <w:r w:rsidRPr="6AF6D6F9" w:rsidR="27DA19ED">
        <w:rPr>
          <w:rFonts w:ascii="Arial" w:hAnsi="Arial" w:cs="Arial"/>
          <w:sz w:val="22"/>
          <w:szCs w:val="22"/>
          <w:lang w:val="en-GB"/>
        </w:rPr>
        <w:t>voice</w:t>
      </w:r>
      <w:r w:rsidRPr="6AF6D6F9" w:rsidR="27DA19ED">
        <w:rPr>
          <w:rFonts w:ascii="Arial" w:hAnsi="Arial" w:cs="Arial"/>
          <w:sz w:val="22"/>
          <w:szCs w:val="22"/>
          <w:lang w:val="en-GB"/>
        </w:rPr>
        <w:t xml:space="preserve"> </w:t>
      </w:r>
      <w:r w:rsidRPr="6AF6D6F9" w:rsidR="27DA19ED">
        <w:rPr>
          <w:rFonts w:ascii="Arial" w:hAnsi="Arial" w:cs="Arial"/>
          <w:sz w:val="22"/>
          <w:szCs w:val="22"/>
          <w:lang w:val="en-GB"/>
        </w:rPr>
        <w:t>and</w:t>
      </w:r>
      <w:r w:rsidRPr="6AF6D6F9" w:rsidR="2736150D">
        <w:rPr>
          <w:rFonts w:ascii="Arial" w:hAnsi="Arial" w:cs="Arial"/>
          <w:sz w:val="22"/>
          <w:szCs w:val="22"/>
          <w:lang w:val="en-GB"/>
        </w:rPr>
        <w:t xml:space="preserve"> light </w:t>
      </w:r>
      <w:r w:rsidRPr="6AF6D6F9" w:rsidR="27DA19ED">
        <w:rPr>
          <w:rFonts w:ascii="Arial" w:hAnsi="Arial" w:cs="Arial"/>
          <w:sz w:val="22"/>
          <w:szCs w:val="22"/>
          <w:lang w:val="en-GB"/>
        </w:rPr>
        <w:t>can</w:t>
      </w:r>
      <w:r w:rsidRPr="6AF6D6F9" w:rsidR="27DA19ED">
        <w:rPr>
          <w:rFonts w:ascii="Arial" w:hAnsi="Arial" w:cs="Arial"/>
          <w:sz w:val="22"/>
          <w:szCs w:val="22"/>
          <w:lang w:val="en-GB"/>
        </w:rPr>
        <w:t xml:space="preserve"> </w:t>
      </w:r>
      <w:r w:rsidRPr="6AF6D6F9" w:rsidR="4CA3B061">
        <w:rPr>
          <w:rFonts w:ascii="Arial" w:hAnsi="Arial" w:cs="Arial"/>
          <w:sz w:val="22"/>
          <w:szCs w:val="22"/>
          <w:lang w:val="en-GB"/>
        </w:rPr>
        <w:t>travel</w:t>
      </w:r>
      <w:r w:rsidRPr="6AF6D6F9" w:rsidR="1C490427">
        <w:rPr>
          <w:rFonts w:ascii="Arial" w:hAnsi="Arial" w:cs="Arial"/>
          <w:sz w:val="22"/>
          <w:szCs w:val="22"/>
          <w:lang w:val="en-GB"/>
        </w:rPr>
        <w:t>.</w:t>
      </w:r>
      <w:r w:rsidRPr="6AF6D6F9" w:rsidR="2736150D">
        <w:rPr>
          <w:rFonts w:ascii="Arial" w:hAnsi="Arial" w:cs="Arial"/>
          <w:sz w:val="22"/>
          <w:szCs w:val="22"/>
          <w:lang w:val="en-GB"/>
        </w:rPr>
        <w:t xml:space="preserve"> </w:t>
      </w:r>
      <w:r w:rsidRPr="6AF6D6F9" w:rsidR="0370F599">
        <w:rPr>
          <w:rFonts w:ascii="Arial" w:hAnsi="Arial" w:cs="Arial"/>
          <w:sz w:val="22"/>
          <w:szCs w:val="22"/>
          <w:lang w:val="en-GB"/>
        </w:rPr>
        <w:t xml:space="preserve">But </w:t>
      </w:r>
      <w:r w:rsidRPr="6AF6D6F9" w:rsidR="0370F599">
        <w:rPr>
          <w:rFonts w:ascii="Arial" w:hAnsi="Arial" w:cs="Arial"/>
          <w:sz w:val="22"/>
          <w:szCs w:val="22"/>
          <w:lang w:val="en-GB"/>
        </w:rPr>
        <w:t>the</w:t>
      </w:r>
      <w:r w:rsidRPr="6AF6D6F9" w:rsidR="2736150D">
        <w:rPr>
          <w:rFonts w:ascii="Arial" w:hAnsi="Arial" w:cs="Arial"/>
          <w:sz w:val="22"/>
          <w:szCs w:val="22"/>
          <w:lang w:val="en-GB"/>
        </w:rPr>
        <w:t xml:space="preserve"> </w:t>
      </w:r>
      <w:r w:rsidRPr="6AF6D6F9" w:rsidR="2736150D">
        <w:rPr>
          <w:rFonts w:ascii="Arial" w:hAnsi="Arial" w:cs="Arial"/>
          <w:sz w:val="22"/>
          <w:szCs w:val="22"/>
          <w:lang w:val="en-GB"/>
        </w:rPr>
        <w:t>three</w:t>
      </w:r>
      <w:r w:rsidRPr="6AF6D6F9" w:rsidR="2736150D">
        <w:rPr>
          <w:rFonts w:ascii="Arial" w:hAnsi="Arial" w:cs="Arial"/>
          <w:sz w:val="22"/>
          <w:szCs w:val="22"/>
          <w:lang w:val="en-GB"/>
        </w:rPr>
        <w:t xml:space="preserve"> </w:t>
      </w:r>
      <w:r w:rsidRPr="6AF6D6F9" w:rsidR="1DE0B502">
        <w:rPr>
          <w:rFonts w:ascii="Arial" w:hAnsi="Arial" w:cs="Arial"/>
          <w:sz w:val="22"/>
          <w:szCs w:val="22"/>
          <w:lang w:val="en-GB"/>
        </w:rPr>
        <w:t>horns</w:t>
      </w:r>
      <w:r w:rsidRPr="6AF6D6F9" w:rsidR="1DE0B502">
        <w:rPr>
          <w:rFonts w:ascii="Arial" w:hAnsi="Arial" w:cs="Arial"/>
          <w:sz w:val="22"/>
          <w:szCs w:val="22"/>
          <w:lang w:val="en-GB"/>
        </w:rPr>
        <w:t xml:space="preserve"> </w:t>
      </w:r>
      <w:r w:rsidRPr="6AF6D6F9" w:rsidR="1C490427">
        <w:rPr>
          <w:rFonts w:ascii="Arial" w:hAnsi="Arial" w:cs="Arial"/>
          <w:sz w:val="22"/>
          <w:szCs w:val="22"/>
          <w:lang w:val="en-GB"/>
        </w:rPr>
        <w:t>show</w:t>
      </w:r>
      <w:r w:rsidRPr="6AF6D6F9" w:rsidR="4129DCAF">
        <w:rPr>
          <w:rFonts w:ascii="Arial" w:hAnsi="Arial" w:cs="Arial"/>
          <w:sz w:val="22"/>
          <w:szCs w:val="22"/>
          <w:lang w:val="en-GB"/>
        </w:rPr>
        <w:t xml:space="preserve"> </w:t>
      </w:r>
      <w:r w:rsidRPr="6AF6D6F9" w:rsidR="4129DCAF">
        <w:rPr>
          <w:rFonts w:ascii="Arial" w:hAnsi="Arial" w:cs="Arial"/>
          <w:sz w:val="22"/>
          <w:szCs w:val="22"/>
          <w:lang w:val="en-GB"/>
        </w:rPr>
        <w:t>that</w:t>
      </w:r>
      <w:r w:rsidRPr="6AF6D6F9" w:rsidR="4129DCAF">
        <w:rPr>
          <w:rFonts w:ascii="Arial" w:hAnsi="Arial" w:cs="Arial"/>
          <w:sz w:val="22"/>
          <w:szCs w:val="22"/>
          <w:lang w:val="en-GB"/>
        </w:rPr>
        <w:t xml:space="preserve"> </w:t>
      </w:r>
      <w:r w:rsidRPr="6AF6D6F9" w:rsidR="4129DCAF">
        <w:rPr>
          <w:rFonts w:ascii="Arial" w:hAnsi="Arial" w:cs="Arial"/>
          <w:sz w:val="22"/>
          <w:szCs w:val="22"/>
          <w:lang w:val="en-GB"/>
        </w:rPr>
        <w:t>the</w:t>
      </w:r>
      <w:r w:rsidRPr="6AF6D6F9" w:rsidR="4129DCAF">
        <w:rPr>
          <w:rFonts w:ascii="Arial" w:hAnsi="Arial" w:cs="Arial"/>
          <w:sz w:val="22"/>
          <w:szCs w:val="22"/>
          <w:lang w:val="en-GB"/>
        </w:rPr>
        <w:t xml:space="preserve"> </w:t>
      </w:r>
      <w:r w:rsidRPr="6AF6D6F9" w:rsidR="4129DCAF">
        <w:rPr>
          <w:rFonts w:ascii="Arial" w:hAnsi="Arial" w:cs="Arial"/>
          <w:sz w:val="22"/>
          <w:szCs w:val="22"/>
          <w:lang w:val="en-GB"/>
        </w:rPr>
        <w:t>message</w:t>
      </w:r>
      <w:r w:rsidRPr="6AF6D6F9" w:rsidR="4129DCAF">
        <w:rPr>
          <w:rFonts w:ascii="Arial" w:hAnsi="Arial" w:cs="Arial"/>
          <w:sz w:val="22"/>
          <w:szCs w:val="22"/>
          <w:lang w:val="en-GB"/>
        </w:rPr>
        <w:t xml:space="preserve"> </w:t>
      </w:r>
      <w:r w:rsidRPr="6AF6D6F9" w:rsidR="4129DCAF">
        <w:rPr>
          <w:rFonts w:ascii="Arial" w:hAnsi="Arial" w:cs="Arial"/>
          <w:sz w:val="22"/>
          <w:szCs w:val="22"/>
          <w:lang w:val="en-GB"/>
        </w:rPr>
        <w:t>can</w:t>
      </w:r>
      <w:r w:rsidRPr="6AF6D6F9" w:rsidR="4129DCAF">
        <w:rPr>
          <w:rFonts w:ascii="Arial" w:hAnsi="Arial" w:cs="Arial"/>
          <w:sz w:val="22"/>
          <w:szCs w:val="22"/>
          <w:lang w:val="en-GB"/>
        </w:rPr>
        <w:t xml:space="preserve"> </w:t>
      </w:r>
      <w:r w:rsidRPr="6AF6D6F9" w:rsidR="4129DCAF">
        <w:rPr>
          <w:rFonts w:ascii="Arial" w:hAnsi="Arial" w:cs="Arial"/>
          <w:sz w:val="22"/>
          <w:szCs w:val="22"/>
          <w:lang w:val="en-GB"/>
        </w:rPr>
        <w:t>be</w:t>
      </w:r>
      <w:r w:rsidRPr="6AF6D6F9" w:rsidR="4129DCAF">
        <w:rPr>
          <w:rFonts w:ascii="Arial" w:hAnsi="Arial" w:cs="Arial"/>
          <w:sz w:val="22"/>
          <w:szCs w:val="22"/>
          <w:lang w:val="en-GB"/>
        </w:rPr>
        <w:t xml:space="preserve"> </w:t>
      </w:r>
      <w:r w:rsidRPr="6AF6D6F9" w:rsidR="4129DCAF">
        <w:rPr>
          <w:rFonts w:ascii="Arial" w:hAnsi="Arial" w:cs="Arial"/>
          <w:sz w:val="22"/>
          <w:szCs w:val="22"/>
          <w:lang w:val="en-GB"/>
        </w:rPr>
        <w:t>received</w:t>
      </w:r>
      <w:r w:rsidRPr="6AF6D6F9" w:rsidR="4129DCAF">
        <w:rPr>
          <w:rFonts w:ascii="Arial" w:hAnsi="Arial" w:cs="Arial"/>
          <w:sz w:val="22"/>
          <w:szCs w:val="22"/>
          <w:lang w:val="en-GB"/>
        </w:rPr>
        <w:t xml:space="preserve"> a</w:t>
      </w:r>
      <w:r w:rsidRPr="6AF6D6F9" w:rsidR="786BF236">
        <w:rPr>
          <w:rFonts w:ascii="Arial" w:hAnsi="Arial" w:cs="Arial"/>
          <w:sz w:val="22"/>
          <w:szCs w:val="22"/>
          <w:lang w:val="en-GB"/>
        </w:rPr>
        <w:t xml:space="preserve">t </w:t>
      </w:r>
      <w:r w:rsidRPr="6AF6D6F9" w:rsidR="1C490427">
        <w:rPr>
          <w:rFonts w:ascii="Arial" w:hAnsi="Arial" w:cs="Arial"/>
          <w:sz w:val="22"/>
          <w:szCs w:val="22"/>
          <w:lang w:val="en-GB"/>
        </w:rPr>
        <w:t>any</w:t>
      </w:r>
      <w:r w:rsidRPr="6AF6D6F9" w:rsidR="1C490427">
        <w:rPr>
          <w:rFonts w:ascii="Arial" w:hAnsi="Arial" w:cs="Arial"/>
          <w:sz w:val="22"/>
          <w:szCs w:val="22"/>
          <w:lang w:val="en-GB"/>
        </w:rPr>
        <w:t xml:space="preserve"> </w:t>
      </w:r>
      <w:r w:rsidRPr="6AF6D6F9" w:rsidR="1C490427">
        <w:rPr>
          <w:rFonts w:ascii="Arial" w:hAnsi="Arial" w:cs="Arial"/>
          <w:sz w:val="22"/>
          <w:szCs w:val="22"/>
          <w:lang w:val="en-GB"/>
        </w:rPr>
        <w:t>one</w:t>
      </w:r>
      <w:r w:rsidRPr="6AF6D6F9" w:rsidR="1C490427">
        <w:rPr>
          <w:rFonts w:ascii="Arial" w:hAnsi="Arial" w:cs="Arial"/>
          <w:sz w:val="22"/>
          <w:szCs w:val="22"/>
          <w:lang w:val="en-GB"/>
        </w:rPr>
        <w:t xml:space="preserve"> of </w:t>
      </w:r>
      <w:r w:rsidRPr="6AF6D6F9" w:rsidR="1C490427">
        <w:rPr>
          <w:rFonts w:ascii="Arial" w:hAnsi="Arial" w:cs="Arial"/>
          <w:sz w:val="22"/>
          <w:szCs w:val="22"/>
          <w:lang w:val="en-GB"/>
        </w:rPr>
        <w:t>them</w:t>
      </w:r>
      <w:r w:rsidRPr="6AF6D6F9" w:rsidR="43DF945D">
        <w:rPr>
          <w:rFonts w:ascii="Arial" w:hAnsi="Arial" w:cs="Arial"/>
          <w:sz w:val="22"/>
          <w:szCs w:val="22"/>
          <w:lang w:val="en-GB"/>
        </w:rPr>
        <w:t xml:space="preserve">, </w:t>
      </w:r>
      <w:r w:rsidRPr="6AF6D6F9" w:rsidR="43DF945D">
        <w:rPr>
          <w:rFonts w:ascii="Arial" w:hAnsi="Arial" w:cs="Arial"/>
          <w:sz w:val="22"/>
          <w:szCs w:val="22"/>
          <w:lang w:val="en-GB"/>
        </w:rPr>
        <w:t>so</w:t>
      </w:r>
      <w:r w:rsidRPr="6AF6D6F9" w:rsidR="43DF945D">
        <w:rPr>
          <w:rFonts w:ascii="Arial" w:hAnsi="Arial" w:cs="Arial"/>
          <w:sz w:val="22"/>
          <w:szCs w:val="22"/>
          <w:lang w:val="en-GB"/>
        </w:rPr>
        <w:t xml:space="preserve"> </w:t>
      </w:r>
      <w:r w:rsidRPr="6AF6D6F9" w:rsidR="43DF945D">
        <w:rPr>
          <w:rFonts w:ascii="Arial" w:hAnsi="Arial" w:cs="Arial"/>
          <w:sz w:val="22"/>
          <w:szCs w:val="22"/>
          <w:lang w:val="en-GB"/>
        </w:rPr>
        <w:t>the</w:t>
      </w:r>
      <w:r w:rsidRPr="6AF6D6F9" w:rsidR="43DF945D">
        <w:rPr>
          <w:rFonts w:ascii="Arial" w:hAnsi="Arial" w:cs="Arial"/>
          <w:sz w:val="22"/>
          <w:szCs w:val="22"/>
          <w:lang w:val="en-GB"/>
        </w:rPr>
        <w:t xml:space="preserve"> effect </w:t>
      </w:r>
      <w:r w:rsidRPr="6AF6D6F9" w:rsidR="3C193D91">
        <w:rPr>
          <w:rFonts w:ascii="Arial" w:hAnsi="Arial" w:cs="Arial"/>
          <w:sz w:val="22"/>
          <w:szCs w:val="22"/>
          <w:lang w:val="en-GB"/>
        </w:rPr>
        <w:t xml:space="preserve">of </w:t>
      </w:r>
      <w:r w:rsidRPr="6AF6D6F9" w:rsidR="3C193D91">
        <w:rPr>
          <w:rFonts w:ascii="Arial" w:hAnsi="Arial" w:cs="Arial"/>
          <w:sz w:val="22"/>
          <w:szCs w:val="22"/>
          <w:lang w:val="en-GB"/>
        </w:rPr>
        <w:t>not</w:t>
      </w:r>
      <w:r w:rsidRPr="6AF6D6F9" w:rsidR="3C193D91">
        <w:rPr>
          <w:rFonts w:ascii="Arial" w:hAnsi="Arial" w:cs="Arial"/>
          <w:sz w:val="22"/>
          <w:szCs w:val="22"/>
          <w:lang w:val="en-GB"/>
        </w:rPr>
        <w:t xml:space="preserve"> </w:t>
      </w:r>
      <w:r w:rsidRPr="6AF6D6F9" w:rsidR="6FA6A946">
        <w:rPr>
          <w:rFonts w:ascii="Arial" w:hAnsi="Arial" w:cs="Arial"/>
          <w:sz w:val="22"/>
          <w:szCs w:val="22"/>
          <w:lang w:val="en-GB"/>
        </w:rPr>
        <w:t>knowing</w:t>
      </w:r>
      <w:r w:rsidRPr="6AF6D6F9" w:rsidR="3C193D91">
        <w:rPr>
          <w:rFonts w:ascii="Arial" w:hAnsi="Arial" w:cs="Arial"/>
          <w:sz w:val="22"/>
          <w:szCs w:val="22"/>
          <w:lang w:val="en-GB"/>
        </w:rPr>
        <w:t xml:space="preserve"> </w:t>
      </w:r>
      <w:r w:rsidRPr="6AF6D6F9" w:rsidR="3C193D91">
        <w:rPr>
          <w:rFonts w:ascii="Arial" w:hAnsi="Arial" w:cs="Arial"/>
          <w:sz w:val="22"/>
          <w:szCs w:val="22"/>
          <w:lang w:val="en-GB"/>
        </w:rPr>
        <w:t>where</w:t>
      </w:r>
      <w:r w:rsidRPr="6AF6D6F9" w:rsidR="3C193D91">
        <w:rPr>
          <w:rFonts w:ascii="Arial" w:hAnsi="Arial" w:cs="Arial"/>
          <w:sz w:val="22"/>
          <w:szCs w:val="22"/>
          <w:lang w:val="en-GB"/>
        </w:rPr>
        <w:t xml:space="preserve"> </w:t>
      </w:r>
      <w:r w:rsidRPr="6AF6D6F9" w:rsidR="3C193D91">
        <w:rPr>
          <w:rFonts w:ascii="Arial" w:hAnsi="Arial" w:cs="Arial"/>
          <w:sz w:val="22"/>
          <w:szCs w:val="22"/>
          <w:lang w:val="en-GB"/>
        </w:rPr>
        <w:t>the</w:t>
      </w:r>
      <w:r w:rsidRPr="6AF6D6F9" w:rsidR="3C193D91">
        <w:rPr>
          <w:rFonts w:ascii="Arial" w:hAnsi="Arial" w:cs="Arial"/>
          <w:sz w:val="22"/>
          <w:szCs w:val="22"/>
          <w:lang w:val="en-GB"/>
        </w:rPr>
        <w:t xml:space="preserve"> </w:t>
      </w:r>
      <w:r w:rsidRPr="6AF6D6F9" w:rsidR="3C193D91">
        <w:rPr>
          <w:rFonts w:ascii="Arial" w:hAnsi="Arial" w:cs="Arial"/>
          <w:sz w:val="22"/>
          <w:szCs w:val="22"/>
          <w:lang w:val="en-GB"/>
        </w:rPr>
        <w:t>message</w:t>
      </w:r>
      <w:r w:rsidRPr="6AF6D6F9" w:rsidR="3C193D91">
        <w:rPr>
          <w:rFonts w:ascii="Arial" w:hAnsi="Arial" w:cs="Arial"/>
          <w:sz w:val="22"/>
          <w:szCs w:val="22"/>
          <w:lang w:val="en-GB"/>
        </w:rPr>
        <w:t xml:space="preserve"> is </w:t>
      </w:r>
      <w:r w:rsidRPr="6AF6D6F9" w:rsidR="6FA6A946">
        <w:rPr>
          <w:rFonts w:ascii="Arial" w:hAnsi="Arial" w:cs="Arial"/>
          <w:sz w:val="22"/>
          <w:szCs w:val="22"/>
          <w:lang w:val="en-GB"/>
        </w:rPr>
        <w:t>received</w:t>
      </w:r>
      <w:r w:rsidRPr="6AF6D6F9" w:rsidR="7931CD92">
        <w:rPr>
          <w:rFonts w:ascii="Arial" w:hAnsi="Arial" w:cs="Arial"/>
          <w:sz w:val="22"/>
          <w:szCs w:val="22"/>
          <w:lang w:val="en-GB"/>
        </w:rPr>
        <w:t xml:space="preserve"> is </w:t>
      </w:r>
      <w:r w:rsidRPr="6AF6D6F9" w:rsidR="7931CD92">
        <w:rPr>
          <w:rFonts w:ascii="Arial" w:hAnsi="Arial" w:cs="Arial"/>
          <w:sz w:val="22"/>
          <w:szCs w:val="22"/>
          <w:lang w:val="en-GB"/>
        </w:rPr>
        <w:t>still</w:t>
      </w:r>
      <w:r w:rsidRPr="6AF6D6F9" w:rsidR="7931CD92">
        <w:rPr>
          <w:rFonts w:ascii="Arial" w:hAnsi="Arial" w:cs="Arial"/>
          <w:sz w:val="22"/>
          <w:szCs w:val="22"/>
          <w:lang w:val="en-GB"/>
        </w:rPr>
        <w:t xml:space="preserve"> </w:t>
      </w:r>
      <w:r w:rsidRPr="6AF6D6F9" w:rsidR="1C490427">
        <w:rPr>
          <w:rFonts w:ascii="Arial" w:hAnsi="Arial" w:cs="Arial"/>
          <w:sz w:val="22"/>
          <w:szCs w:val="22"/>
          <w:lang w:val="en-GB"/>
        </w:rPr>
        <w:t>there</w:t>
      </w:r>
      <w:r w:rsidRPr="6AF6D6F9" w:rsidR="1C490427">
        <w:rPr>
          <w:rFonts w:ascii="Arial" w:hAnsi="Arial" w:cs="Arial"/>
          <w:sz w:val="22"/>
          <w:szCs w:val="22"/>
          <w:lang w:val="en-GB"/>
        </w:rPr>
        <w:t xml:space="preserve">. </w:t>
      </w:r>
    </w:p>
    <w:p w:rsidRPr="003C15DA" w:rsidR="00991F65" w:rsidP="00FD4DE0" w:rsidRDefault="00991F65" w14:paraId="613EB573" w14:textId="02D9B6BF">
      <w:pPr>
        <w:pStyle w:val="paragraph"/>
        <w:spacing w:before="0" w:beforeAutospacing="0" w:after="0" w:afterAutospacing="0"/>
        <w:textAlignment w:val="baseline"/>
        <w:rPr>
          <w:rFonts w:ascii="Arial" w:hAnsi="Arial" w:cs="Arial"/>
          <w:sz w:val="22"/>
          <w:szCs w:val="22"/>
          <w:lang w:val="en-US"/>
        </w:rPr>
      </w:pPr>
    </w:p>
    <w:p w:rsidRPr="00754A05" w:rsidR="002C73EE" w:rsidP="00754A05" w:rsidRDefault="00F87B24" w14:paraId="0AA3589C" w14:textId="0061E1B4">
      <w:pPr>
        <w:pStyle w:val="Kop2"/>
      </w:pPr>
      <w:bookmarkStart w:name="_Toc169975615" w:id="60"/>
      <w:bookmarkStart w:name="_Toc169977058" w:id="61"/>
      <w:bookmarkStart w:name="_Toc169977899" w:id="62"/>
      <w:r>
        <w:t xml:space="preserve">4.2 </w:t>
      </w:r>
      <w:r w:rsidRPr="00D16298" w:rsidR="00DC4B00">
        <w:t xml:space="preserve">Final </w:t>
      </w:r>
      <w:r w:rsidR="00166371">
        <w:t>Installation</w:t>
      </w:r>
      <w:bookmarkEnd w:id="60"/>
      <w:bookmarkEnd w:id="61"/>
      <w:bookmarkEnd w:id="62"/>
    </w:p>
    <w:p w:rsidR="00BB4DF2" w:rsidP="6AF6D6F9" w:rsidRDefault="00987AD9" w14:paraId="6CBA9C34" w14:textId="7F8FEC51">
      <w:pPr>
        <w:pStyle w:val="paragraph"/>
        <w:spacing w:before="0" w:beforeAutospacing="off" w:after="0" w:afterAutospacing="off"/>
        <w:textAlignment w:val="baseline"/>
        <w:rPr>
          <w:rFonts w:ascii="Arial" w:hAnsi="Arial" w:cs="Arial"/>
          <w:sz w:val="22"/>
          <w:szCs w:val="22"/>
          <w:lang w:val="en-GB"/>
        </w:rPr>
      </w:pPr>
      <w:r>
        <w:rPr>
          <w:noProof/>
        </w:rPr>
        <mc:AlternateContent>
          <mc:Choice Requires="wps">
            <w:drawing>
              <wp:anchor distT="0" distB="0" distL="114300" distR="114300" simplePos="0" relativeHeight="251658280" behindDoc="0" locked="0" layoutInCell="1" allowOverlap="1" wp14:anchorId="14910DAC" wp14:editId="660F75C1">
                <wp:simplePos x="0" y="0"/>
                <wp:positionH relativeFrom="margin">
                  <wp:align>right</wp:align>
                </wp:positionH>
                <wp:positionV relativeFrom="paragraph">
                  <wp:posOffset>6931</wp:posOffset>
                </wp:positionV>
                <wp:extent cx="2062480" cy="635"/>
                <wp:effectExtent l="0" t="0" r="0" b="8255"/>
                <wp:wrapSquare wrapText="bothSides"/>
                <wp:docPr id="1642560935" name="Text Box 1"/>
                <wp:cNvGraphicFramePr/>
                <a:graphic xmlns:a="http://schemas.openxmlformats.org/drawingml/2006/main">
                  <a:graphicData uri="http://schemas.microsoft.com/office/word/2010/wordprocessingShape">
                    <wps:wsp>
                      <wps:cNvSpPr txBox="1"/>
                      <wps:spPr>
                        <a:xfrm>
                          <a:off x="0" y="0"/>
                          <a:ext cx="2062480" cy="635"/>
                        </a:xfrm>
                        <a:prstGeom prst="rect">
                          <a:avLst/>
                        </a:prstGeom>
                        <a:solidFill>
                          <a:prstClr val="white"/>
                        </a:solidFill>
                        <a:ln>
                          <a:noFill/>
                        </a:ln>
                      </wps:spPr>
                      <wps:txbx>
                        <w:txbxContent>
                          <w:p w:rsidRPr="00C11F18" w:rsidR="00E47568" w:rsidP="00E47568" w:rsidRDefault="00E47568" w14:paraId="6BFF3A0D" w14:textId="56F556CC">
                            <w:pPr>
                              <w:pStyle w:val="Bijschrift"/>
                              <w:rPr>
                                <w:rFonts w:eastAsia="Times New Roman" w:cs="Arial"/>
                                <w:kern w:val="0"/>
                                <w:sz w:val="24"/>
                                <w:szCs w:val="24"/>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16</w:t>
                            </w:r>
                            <w:r w:rsidRPr="00C11F18">
                              <w:fldChar w:fldCharType="end"/>
                            </w:r>
                            <w:r w:rsidRPr="00C11F18">
                              <w:t xml:space="preserve"> Build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CDEFACC">
              <v:shape id="_x0000_s1041" style="position:absolute;margin-left:111.2pt;margin-top:.55pt;width:162.4pt;height:.05pt;z-index:251658280;visibility:visible;mso-wrap-style:square;mso-wrap-distance-left:9pt;mso-wrap-distance-top:0;mso-wrap-distance-right:9pt;mso-wrap-distance-bottom:0;mso-position-horizontal:right;mso-position-horizontal-relative:margin;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w1GQIAAEA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" w14:anchorId="14910DAC">
                <v:textbox style="mso-fit-shape-to-text:t" inset="0,0,0,0">
                  <w:txbxContent>
                    <w:p w:rsidRPr="00C11F18" w:rsidR="00E47568" w:rsidP="00E47568" w:rsidRDefault="00E47568" w14:paraId="2AE726CF" w14:textId="56F556CC">
                      <w:pPr>
                        <w:pStyle w:val="Bijschrift"/>
                        <w:rPr>
                          <w:rFonts w:eastAsia="Times New Roman" w:cs="Arial"/>
                          <w:kern w:val="0"/>
                          <w:sz w:val="24"/>
                          <w:szCs w:val="24"/>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16</w:t>
                      </w:r>
                      <w:r w:rsidRPr="00C11F18">
                        <w:fldChar w:fldCharType="end"/>
                      </w:r>
                      <w:r w:rsidRPr="00C11F18">
                        <w:t xml:space="preserve"> Build prototype</w:t>
                      </w:r>
                    </w:p>
                  </w:txbxContent>
                </v:textbox>
                <w10:wrap type="square" anchorx="margin"/>
              </v:shape>
            </w:pict>
          </mc:Fallback>
        </mc:AlternateContent>
      </w:r>
      <w:r w:rsidRPr="6AF6D6F9" w:rsidR="3C29AC81">
        <w:rPr>
          <w:rFonts w:ascii="Arial" w:hAnsi="Arial" w:cs="Arial"/>
          <w:sz w:val="22"/>
          <w:szCs w:val="22"/>
          <w:lang w:val="en-GB"/>
        </w:rPr>
        <w:t xml:space="preserve">The </w:t>
      </w:r>
      <w:r w:rsidRPr="6AF6D6F9" w:rsidR="3C29AC81">
        <w:rPr>
          <w:rFonts w:ascii="Arial" w:hAnsi="Arial" w:cs="Arial"/>
          <w:sz w:val="22"/>
          <w:szCs w:val="22"/>
          <w:lang w:val="en-GB"/>
        </w:rPr>
        <w:t xml:space="preserve">final</w:t>
      </w:r>
      <w:r w:rsidRPr="6AF6D6F9" w:rsidR="3C29AC81">
        <w:rPr>
          <w:rFonts w:ascii="Arial" w:hAnsi="Arial" w:cs="Arial"/>
          <w:sz w:val="22"/>
          <w:szCs w:val="22"/>
          <w:lang w:val="en-GB"/>
        </w:rPr>
        <w:t xml:space="preserve"> </w:t>
      </w:r>
      <w:r w:rsidRPr="6AF6D6F9" w:rsidR="47FA6118">
        <w:rPr>
          <w:rFonts w:ascii="Arial" w:hAnsi="Arial" w:cs="Arial"/>
          <w:sz w:val="22"/>
          <w:szCs w:val="22"/>
          <w:lang w:val="en-GB"/>
        </w:rPr>
        <w:t>installation</w:t>
      </w:r>
      <w:r w:rsidRPr="6AF6D6F9" w:rsidR="3C29AC81">
        <w:rPr>
          <w:rFonts w:ascii="Arial" w:hAnsi="Arial" w:cs="Arial"/>
          <w:sz w:val="22"/>
          <w:szCs w:val="22"/>
          <w:lang w:val="en-GB"/>
        </w:rPr>
        <w:t xml:space="preserve"> </w:t>
      </w:r>
      <w:r w:rsidRPr="6AF6D6F9" w:rsidR="7FD2A6A0">
        <w:rPr>
          <w:rFonts w:ascii="Arial" w:hAnsi="Arial" w:cs="Arial"/>
          <w:sz w:val="22"/>
          <w:szCs w:val="22"/>
          <w:lang w:val="en-GB"/>
        </w:rPr>
        <w:t xml:space="preserve">is a design </w:t>
      </w:r>
      <w:r w:rsidRPr="6AF6D6F9" w:rsidR="7FD2A6A0">
        <w:rPr>
          <w:rFonts w:ascii="Arial" w:hAnsi="Arial" w:cs="Arial"/>
          <w:sz w:val="22"/>
          <w:szCs w:val="22"/>
          <w:lang w:val="en-GB"/>
        </w:rPr>
        <w:t xml:space="preserve">where</w:t>
      </w:r>
      <w:r w:rsidRPr="6AF6D6F9" w:rsidR="7FD2A6A0">
        <w:rPr>
          <w:rFonts w:ascii="Arial" w:hAnsi="Arial" w:cs="Arial"/>
          <w:sz w:val="22"/>
          <w:szCs w:val="22"/>
          <w:lang w:val="en-GB"/>
        </w:rPr>
        <w:t xml:space="preserve"> </w:t>
      </w:r>
      <w:r w:rsidRPr="6AF6D6F9" w:rsidR="7FD2A6A0">
        <w:rPr>
          <w:rFonts w:ascii="Arial" w:hAnsi="Arial" w:cs="Arial"/>
          <w:sz w:val="22"/>
          <w:szCs w:val="22"/>
          <w:lang w:val="en-GB"/>
        </w:rPr>
        <w:t xml:space="preserve">there</w:t>
      </w:r>
      <w:r w:rsidRPr="6AF6D6F9" w:rsidR="7FD2A6A0">
        <w:rPr>
          <w:rFonts w:ascii="Arial" w:hAnsi="Arial" w:cs="Arial"/>
          <w:sz w:val="22"/>
          <w:szCs w:val="22"/>
          <w:lang w:val="en-GB"/>
        </w:rPr>
        <w:t xml:space="preserve"> </w:t>
      </w:r>
      <w:r w:rsidRPr="6AF6D6F9" w:rsidR="7FD2A6A0">
        <w:rPr>
          <w:rFonts w:ascii="Arial" w:hAnsi="Arial" w:cs="Arial"/>
          <w:sz w:val="22"/>
          <w:szCs w:val="22"/>
          <w:lang w:val="en-GB"/>
        </w:rPr>
        <w:t xml:space="preserve">will</w:t>
      </w:r>
      <w:r w:rsidRPr="6AF6D6F9" w:rsidR="7FD2A6A0">
        <w:rPr>
          <w:rFonts w:ascii="Arial" w:hAnsi="Arial" w:cs="Arial"/>
          <w:sz w:val="22"/>
          <w:szCs w:val="22"/>
          <w:lang w:val="en-GB"/>
        </w:rPr>
        <w:t xml:space="preserve"> </w:t>
      </w:r>
      <w:r w:rsidRPr="6AF6D6F9" w:rsidR="7FD2A6A0">
        <w:rPr>
          <w:rFonts w:ascii="Arial" w:hAnsi="Arial" w:cs="Arial"/>
          <w:sz w:val="22"/>
          <w:szCs w:val="22"/>
          <w:lang w:val="en-GB"/>
        </w:rPr>
        <w:t xml:space="preserve">be</w:t>
      </w:r>
      <w:r w:rsidRPr="6AF6D6F9" w:rsidR="7FD2A6A0">
        <w:rPr>
          <w:rFonts w:ascii="Arial" w:hAnsi="Arial" w:cs="Arial"/>
          <w:sz w:val="22"/>
          <w:szCs w:val="22"/>
          <w:lang w:val="en-GB"/>
        </w:rPr>
        <w:t xml:space="preserve"> </w:t>
      </w:r>
      <w:r w:rsidRPr="6AF6D6F9" w:rsidR="3AB51527">
        <w:rPr>
          <w:rFonts w:ascii="Arial" w:hAnsi="Arial" w:cs="Arial"/>
          <w:sz w:val="22"/>
          <w:szCs w:val="22"/>
          <w:lang w:val="en-GB"/>
        </w:rPr>
        <w:t xml:space="preserve">tubes </w:t>
      </w:r>
      <w:r w:rsidRPr="6AF6D6F9" w:rsidR="3AB51527">
        <w:rPr>
          <w:rFonts w:ascii="Arial" w:hAnsi="Arial" w:cs="Arial"/>
          <w:sz w:val="22"/>
          <w:szCs w:val="22"/>
          <w:lang w:val="en-GB"/>
        </w:rPr>
        <w:t xml:space="preserve">that</w:t>
      </w:r>
      <w:r w:rsidRPr="6AF6D6F9" w:rsidR="3AB51527">
        <w:rPr>
          <w:rFonts w:ascii="Arial" w:hAnsi="Arial" w:cs="Arial"/>
          <w:sz w:val="22"/>
          <w:szCs w:val="22"/>
          <w:lang w:val="en-GB"/>
        </w:rPr>
        <w:t xml:space="preserve"> </w:t>
      </w:r>
      <w:r w:rsidRPr="6AF6D6F9" w:rsidR="6336085F">
        <w:rPr>
          <w:rFonts w:ascii="Arial" w:hAnsi="Arial" w:cs="Arial"/>
          <w:sz w:val="22"/>
          <w:szCs w:val="22"/>
          <w:lang w:val="en-GB"/>
        </w:rPr>
        <w:t>vary</w:t>
      </w:r>
      <w:r w:rsidRPr="6AF6D6F9" w:rsidR="3AB51527">
        <w:rPr>
          <w:rFonts w:ascii="Arial" w:hAnsi="Arial" w:cs="Arial"/>
          <w:sz w:val="22"/>
          <w:szCs w:val="22"/>
          <w:lang w:val="en-GB"/>
        </w:rPr>
        <w:t xml:space="preserve"> in </w:t>
      </w:r>
      <w:r w:rsidRPr="6AF6D6F9" w:rsidR="3AB51527">
        <w:rPr>
          <w:rFonts w:ascii="Arial" w:hAnsi="Arial" w:cs="Arial"/>
          <w:sz w:val="22"/>
          <w:szCs w:val="22"/>
          <w:lang w:val="en-GB"/>
        </w:rPr>
        <w:t xml:space="preserve">length</w:t>
      </w:r>
      <w:r w:rsidRPr="6AF6D6F9" w:rsidR="3AB51527">
        <w:rPr>
          <w:rFonts w:ascii="Arial" w:hAnsi="Arial" w:cs="Arial"/>
          <w:sz w:val="22"/>
          <w:szCs w:val="22"/>
          <w:lang w:val="en-GB"/>
        </w:rPr>
        <w:t xml:space="preserve"> </w:t>
      </w:r>
      <w:r w:rsidRPr="6AF6D6F9" w:rsidR="3AB51527">
        <w:rPr>
          <w:rFonts w:ascii="Arial" w:hAnsi="Arial" w:cs="Arial"/>
          <w:sz w:val="22"/>
          <w:szCs w:val="22"/>
          <w:lang w:val="en-GB"/>
        </w:rPr>
        <w:t xml:space="preserve">and</w:t>
      </w:r>
      <w:r w:rsidRPr="6AF6D6F9" w:rsidR="3AB51527">
        <w:rPr>
          <w:rFonts w:ascii="Arial" w:hAnsi="Arial" w:cs="Arial"/>
          <w:sz w:val="22"/>
          <w:szCs w:val="22"/>
          <w:lang w:val="en-GB"/>
        </w:rPr>
        <w:t xml:space="preserve"> </w:t>
      </w:r>
      <w:r w:rsidRPr="6AF6D6F9" w:rsidR="3AB51527">
        <w:rPr>
          <w:rFonts w:ascii="Arial" w:hAnsi="Arial" w:cs="Arial"/>
          <w:sz w:val="22"/>
          <w:szCs w:val="22"/>
          <w:lang w:val="en-GB"/>
        </w:rPr>
        <w:t xml:space="preserve">h</w:t>
      </w:r>
      <w:r w:rsidRPr="6AF6D6F9" w:rsidR="2F8F9EE7">
        <w:rPr>
          <w:rFonts w:ascii="Arial" w:hAnsi="Arial" w:cs="Arial"/>
          <w:sz w:val="22"/>
          <w:szCs w:val="22"/>
          <w:lang w:val="en-GB"/>
        </w:rPr>
        <w:t>e</w:t>
      </w:r>
      <w:r w:rsidRPr="6AF6D6F9" w:rsidR="3AB51527">
        <w:rPr>
          <w:rFonts w:ascii="Arial" w:hAnsi="Arial" w:cs="Arial"/>
          <w:sz w:val="22"/>
          <w:szCs w:val="22"/>
          <w:lang w:val="en-GB"/>
        </w:rPr>
        <w:t>ight</w:t>
      </w:r>
      <w:r w:rsidRPr="6AF6D6F9" w:rsidR="03B81429">
        <w:rPr>
          <w:rFonts w:ascii="Arial" w:hAnsi="Arial" w:cs="Arial"/>
          <w:sz w:val="22"/>
          <w:szCs w:val="22"/>
          <w:lang w:val="en-GB"/>
        </w:rPr>
        <w:t xml:space="preserve"> </w:t>
      </w:r>
      <w:r w:rsidRPr="6AF6D6F9" w:rsidR="65F730B6">
        <w:rPr>
          <w:rFonts w:ascii="Arial" w:hAnsi="Arial" w:cs="Arial"/>
          <w:sz w:val="22"/>
          <w:szCs w:val="22"/>
          <w:lang w:val="en-GB"/>
        </w:rPr>
        <w:t xml:space="preserve">that</w:t>
      </w:r>
      <w:r w:rsidRPr="6AF6D6F9" w:rsidR="65F730B6">
        <w:rPr>
          <w:rFonts w:ascii="Arial" w:hAnsi="Arial" w:cs="Arial"/>
          <w:sz w:val="22"/>
          <w:szCs w:val="22"/>
          <w:lang w:val="en-GB"/>
        </w:rPr>
        <w:t xml:space="preserve"> </w:t>
      </w:r>
      <w:r w:rsidRPr="6AF6D6F9" w:rsidR="65F730B6">
        <w:rPr>
          <w:rFonts w:ascii="Arial" w:hAnsi="Arial" w:cs="Arial"/>
          <w:sz w:val="22"/>
          <w:szCs w:val="22"/>
          <w:lang w:val="en-GB"/>
        </w:rPr>
        <w:t xml:space="preserve">create</w:t>
      </w:r>
      <w:r w:rsidRPr="6AF6D6F9" w:rsidR="65F730B6">
        <w:rPr>
          <w:rFonts w:ascii="Arial" w:hAnsi="Arial" w:cs="Arial"/>
          <w:sz w:val="22"/>
          <w:szCs w:val="22"/>
          <w:lang w:val="en-GB"/>
        </w:rPr>
        <w:t xml:space="preserve"> a </w:t>
      </w:r>
      <w:r w:rsidRPr="6AF6D6F9" w:rsidR="02EEBE74">
        <w:rPr>
          <w:rFonts w:ascii="Arial" w:hAnsi="Arial" w:cs="Arial"/>
          <w:sz w:val="22"/>
          <w:szCs w:val="22"/>
          <w:lang w:val="en-GB"/>
        </w:rPr>
        <w:t xml:space="preserve">complicated</w:t>
      </w:r>
      <w:r w:rsidRPr="6AF6D6F9" w:rsidR="02EEBE74">
        <w:rPr>
          <w:rFonts w:ascii="Arial" w:hAnsi="Arial" w:cs="Arial"/>
          <w:sz w:val="22"/>
          <w:szCs w:val="22"/>
          <w:lang w:val="en-GB"/>
        </w:rPr>
        <w:t xml:space="preserve"> </w:t>
      </w:r>
      <w:r w:rsidRPr="6AF6D6F9" w:rsidR="65F730B6">
        <w:rPr>
          <w:rFonts w:ascii="Arial" w:hAnsi="Arial" w:cs="Arial"/>
          <w:sz w:val="22"/>
          <w:szCs w:val="22"/>
          <w:lang w:val="en-GB"/>
        </w:rPr>
        <w:t>web</w:t>
      </w:r>
      <w:r w:rsidRPr="6AF6D6F9" w:rsidR="5A021088">
        <w:rPr>
          <w:rFonts w:ascii="Arial" w:hAnsi="Arial" w:cs="Arial"/>
          <w:sz w:val="22"/>
          <w:szCs w:val="22"/>
          <w:lang w:val="en-GB"/>
        </w:rPr>
        <w:t xml:space="preserve"> of options</w:t>
      </w:r>
      <w:r w:rsidRPr="6AF6D6F9" w:rsidR="02EEBE74">
        <w:rPr>
          <w:rFonts w:ascii="Arial" w:hAnsi="Arial" w:cs="Arial"/>
          <w:sz w:val="22"/>
          <w:szCs w:val="22"/>
          <w:lang w:val="en-GB"/>
        </w:rPr>
        <w:t xml:space="preserve"> </w:t>
      </w:r>
      <w:r w:rsidRPr="6AF6D6F9" w:rsidR="1882B5C0">
        <w:rPr>
          <w:rFonts w:ascii="Arial" w:hAnsi="Arial" w:cs="Arial"/>
          <w:sz w:val="22"/>
          <w:szCs w:val="22"/>
          <w:lang w:val="en-GB"/>
        </w:rPr>
        <w:t xml:space="preserve">for</w:t>
      </w:r>
      <w:r w:rsidRPr="6AF6D6F9" w:rsidR="1882B5C0">
        <w:rPr>
          <w:rFonts w:ascii="Arial" w:hAnsi="Arial" w:cs="Arial"/>
          <w:sz w:val="22"/>
          <w:szCs w:val="22"/>
          <w:lang w:val="en-GB"/>
        </w:rPr>
        <w:t xml:space="preserve"> </w:t>
      </w:r>
      <w:r w:rsidRPr="6AF6D6F9" w:rsidR="2F8F9EE7">
        <w:rPr>
          <w:rFonts w:ascii="Arial" w:hAnsi="Arial" w:cs="Arial"/>
          <w:sz w:val="22"/>
          <w:szCs w:val="22"/>
          <w:lang w:val="en-GB"/>
        </w:rPr>
        <w:t>a</w:t>
      </w:r>
      <w:r w:rsidRPr="6AF6D6F9" w:rsidR="1882B5C0">
        <w:rPr>
          <w:rFonts w:ascii="Arial" w:hAnsi="Arial" w:cs="Arial"/>
          <w:sz w:val="22"/>
          <w:szCs w:val="22"/>
          <w:lang w:val="en-GB"/>
        </w:rPr>
        <w:t xml:space="preserve"> </w:t>
      </w:r>
      <w:r w:rsidRPr="6AF6D6F9" w:rsidR="1882B5C0">
        <w:rPr>
          <w:rFonts w:ascii="Arial" w:hAnsi="Arial" w:cs="Arial"/>
          <w:sz w:val="22"/>
          <w:szCs w:val="22"/>
          <w:lang w:val="en-GB"/>
        </w:rPr>
        <w:t xml:space="preserve">voice</w:t>
      </w:r>
      <w:r w:rsidRPr="6AF6D6F9" w:rsidR="1882B5C0">
        <w:rPr>
          <w:rFonts w:ascii="Arial" w:hAnsi="Arial" w:cs="Arial"/>
          <w:sz w:val="22"/>
          <w:szCs w:val="22"/>
          <w:lang w:val="en-GB"/>
        </w:rPr>
        <w:t xml:space="preserve"> </w:t>
      </w:r>
      <w:r w:rsidRPr="6AF6D6F9" w:rsidR="1882B5C0">
        <w:rPr>
          <w:rFonts w:ascii="Arial" w:hAnsi="Arial" w:cs="Arial"/>
          <w:sz w:val="22"/>
          <w:szCs w:val="22"/>
          <w:lang w:val="en-GB"/>
        </w:rPr>
        <w:t xml:space="preserve">to</w:t>
      </w:r>
      <w:r w:rsidRPr="6AF6D6F9" w:rsidR="1882B5C0">
        <w:rPr>
          <w:rFonts w:ascii="Arial" w:hAnsi="Arial" w:cs="Arial"/>
          <w:sz w:val="22"/>
          <w:szCs w:val="22"/>
          <w:lang w:val="en-GB"/>
        </w:rPr>
        <w:t xml:space="preserve"> </w:t>
      </w:r>
      <w:r w:rsidRPr="6AF6D6F9" w:rsidR="1882B5C0">
        <w:rPr>
          <w:rFonts w:ascii="Arial" w:hAnsi="Arial" w:cs="Arial"/>
          <w:sz w:val="22"/>
          <w:szCs w:val="22"/>
          <w:lang w:val="en-GB"/>
        </w:rPr>
        <w:t xml:space="preserve">travel</w:t>
      </w:r>
      <w:r w:rsidRPr="6AF6D6F9" w:rsidR="1882B5C0">
        <w:rPr>
          <w:rFonts w:ascii="Arial" w:hAnsi="Arial" w:cs="Arial"/>
          <w:sz w:val="22"/>
          <w:szCs w:val="22"/>
          <w:lang w:val="en-GB"/>
        </w:rPr>
        <w:t xml:space="preserve"> </w:t>
      </w:r>
      <w:r w:rsidRPr="6AF6D6F9" w:rsidR="1882B5C0">
        <w:rPr>
          <w:rFonts w:ascii="Arial" w:hAnsi="Arial" w:cs="Arial"/>
          <w:sz w:val="22"/>
          <w:szCs w:val="22"/>
          <w:lang w:val="en-GB"/>
        </w:rPr>
        <w:t xml:space="preserve">through</w:t>
      </w:r>
      <w:r w:rsidRPr="6AF6D6F9" w:rsidR="1738DE92">
        <w:rPr>
          <w:rFonts w:ascii="Arial" w:hAnsi="Arial" w:cs="Arial"/>
          <w:sz w:val="22"/>
          <w:szCs w:val="22"/>
          <w:lang w:val="en-GB"/>
        </w:rPr>
        <w:t>.</w:t>
      </w:r>
      <w:r w:rsidRPr="6AF6D6F9" w:rsidR="07ABCA47">
        <w:rPr>
          <w:rFonts w:ascii="Arial" w:hAnsi="Arial" w:cs="Arial"/>
          <w:sz w:val="22"/>
          <w:szCs w:val="22"/>
          <w:lang w:val="en-GB"/>
        </w:rPr>
        <w:t xml:space="preserve"> How </w:t>
      </w:r>
      <w:r w:rsidRPr="6AF6D6F9" w:rsidR="682273C6">
        <w:rPr>
          <w:rFonts w:ascii="Arial" w:hAnsi="Arial" w:cs="Arial"/>
          <w:sz w:val="22"/>
          <w:szCs w:val="22"/>
          <w:lang w:val="en-GB"/>
        </w:rPr>
        <w:t>it</w:t>
      </w:r>
      <w:r w:rsidRPr="6AF6D6F9" w:rsidR="682273C6">
        <w:rPr>
          <w:rFonts w:ascii="Arial" w:hAnsi="Arial" w:cs="Arial"/>
          <w:sz w:val="22"/>
          <w:szCs w:val="22"/>
          <w:lang w:val="en-GB"/>
        </w:rPr>
        <w:t xml:space="preserve"> overall</w:t>
      </w:r>
      <w:r w:rsidRPr="6AF6D6F9" w:rsidR="07ABCA47">
        <w:rPr>
          <w:rFonts w:ascii="Arial" w:hAnsi="Arial" w:cs="Arial"/>
          <w:sz w:val="22"/>
          <w:szCs w:val="22"/>
          <w:lang w:val="en-GB"/>
        </w:rPr>
        <w:t xml:space="preserve"> </w:t>
      </w:r>
      <w:r w:rsidRPr="6AF6D6F9" w:rsidR="07ABCA47">
        <w:rPr>
          <w:rFonts w:ascii="Arial" w:hAnsi="Arial" w:cs="Arial"/>
          <w:sz w:val="22"/>
          <w:szCs w:val="22"/>
          <w:lang w:val="en-GB"/>
        </w:rPr>
        <w:t xml:space="preserve">work</w:t>
      </w:r>
      <w:r w:rsidRPr="6AF6D6F9" w:rsidR="682273C6">
        <w:rPr>
          <w:rFonts w:ascii="Arial" w:hAnsi="Arial" w:cs="Arial"/>
          <w:sz w:val="22"/>
          <w:szCs w:val="22"/>
          <w:lang w:val="en-GB"/>
        </w:rPr>
        <w:t>s</w:t>
      </w:r>
      <w:r w:rsidRPr="6AF6D6F9" w:rsidR="07ABCA47">
        <w:rPr>
          <w:rFonts w:ascii="Arial" w:hAnsi="Arial" w:cs="Arial"/>
          <w:sz w:val="22"/>
          <w:szCs w:val="22"/>
          <w:lang w:val="en-GB"/>
        </w:rPr>
        <w:t xml:space="preserve"> is</w:t>
      </w:r>
      <w:r w:rsidRPr="6AF6D6F9" w:rsidR="1738DE92">
        <w:rPr>
          <w:rFonts w:ascii="Arial" w:hAnsi="Arial" w:cs="Arial"/>
          <w:sz w:val="22"/>
          <w:szCs w:val="22"/>
          <w:lang w:val="en-GB"/>
        </w:rPr>
        <w:t xml:space="preserve"> </w:t>
      </w:r>
      <w:r w:rsidRPr="6AF6D6F9" w:rsidR="56E805BA">
        <w:rPr>
          <w:rFonts w:ascii="Arial" w:hAnsi="Arial" w:cs="Arial"/>
          <w:sz w:val="22"/>
          <w:szCs w:val="22"/>
          <w:lang w:val="en-GB"/>
        </w:rPr>
        <w:t>described</w:t>
      </w:r>
      <w:r w:rsidRPr="6AF6D6F9" w:rsidR="56E805BA">
        <w:rPr>
          <w:rFonts w:ascii="Arial" w:hAnsi="Arial" w:cs="Arial"/>
          <w:sz w:val="22"/>
          <w:szCs w:val="22"/>
          <w:lang w:val="en-GB"/>
        </w:rPr>
        <w:t xml:space="preserve"> in </w:t>
      </w:r>
      <w:r w:rsidRPr="6AF6D6F9" w:rsidR="56E805BA">
        <w:rPr>
          <w:rFonts w:ascii="Arial" w:hAnsi="Arial" w:cs="Arial"/>
          <w:sz w:val="22"/>
          <w:szCs w:val="22"/>
          <w:lang w:val="en-GB"/>
        </w:rPr>
        <w:t>chapter</w:t>
      </w:r>
      <w:r w:rsidRPr="6AF6D6F9" w:rsidR="56E805BA">
        <w:rPr>
          <w:rFonts w:ascii="Arial" w:hAnsi="Arial" w:cs="Arial"/>
          <w:sz w:val="22"/>
          <w:szCs w:val="22"/>
          <w:lang w:val="en-GB"/>
        </w:rPr>
        <w:t xml:space="preserve"> 3.5</w:t>
      </w:r>
      <w:r w:rsidRPr="6AF6D6F9" w:rsidR="1EC320FB">
        <w:rPr>
          <w:rFonts w:ascii="Arial" w:hAnsi="Arial" w:cs="Arial"/>
          <w:sz w:val="22"/>
          <w:szCs w:val="22"/>
          <w:lang w:val="en-GB"/>
        </w:rPr>
        <w:t>.</w:t>
      </w:r>
      <w:r w:rsidRPr="6AF6D6F9" w:rsidR="682273C6">
        <w:rPr>
          <w:rFonts w:ascii="Arial" w:hAnsi="Arial" w:cs="Arial"/>
          <w:sz w:val="22"/>
          <w:szCs w:val="22"/>
          <w:lang w:val="en-GB"/>
        </w:rPr>
        <w:t xml:space="preserve"> </w:t>
      </w:r>
      <w:r w:rsidRPr="6AF6D6F9" w:rsidR="0528829A">
        <w:rPr>
          <w:rFonts w:ascii="Arial" w:hAnsi="Arial" w:cs="Arial"/>
          <w:sz w:val="22"/>
          <w:szCs w:val="22"/>
          <w:lang w:val="en-GB"/>
        </w:rPr>
        <w:t>A</w:t>
      </w:r>
      <w:r w:rsidRPr="6AF6D6F9" w:rsidR="682273C6">
        <w:rPr>
          <w:rFonts w:ascii="Arial" w:hAnsi="Arial" w:cs="Arial"/>
          <w:sz w:val="22"/>
          <w:szCs w:val="22"/>
          <w:lang w:val="en-GB"/>
        </w:rPr>
        <w:t>nd</w:t>
      </w:r>
      <w:r w:rsidRPr="6AF6D6F9" w:rsidR="682273C6">
        <w:rPr>
          <w:rFonts w:ascii="Arial" w:hAnsi="Arial" w:cs="Arial"/>
          <w:sz w:val="22"/>
          <w:szCs w:val="22"/>
          <w:lang w:val="en-GB"/>
        </w:rPr>
        <w:t xml:space="preserve"> </w:t>
      </w:r>
      <w:r w:rsidRPr="6AF6D6F9" w:rsidR="682273C6">
        <w:rPr>
          <w:rFonts w:ascii="Arial" w:hAnsi="Arial" w:cs="Arial"/>
          <w:sz w:val="22"/>
          <w:szCs w:val="22"/>
          <w:lang w:val="en-GB"/>
        </w:rPr>
        <w:t>the</w:t>
      </w:r>
      <w:r w:rsidRPr="6AF6D6F9" w:rsidR="682273C6">
        <w:rPr>
          <w:rFonts w:ascii="Arial" w:hAnsi="Arial" w:cs="Arial"/>
          <w:sz w:val="22"/>
          <w:szCs w:val="22"/>
          <w:lang w:val="en-GB"/>
        </w:rPr>
        <w:t xml:space="preserve"> </w:t>
      </w:r>
      <w:r w:rsidRPr="6AF6D6F9" w:rsidR="682273C6">
        <w:rPr>
          <w:rFonts w:ascii="Arial" w:hAnsi="Arial" w:cs="Arial"/>
          <w:sz w:val="22"/>
          <w:szCs w:val="22"/>
          <w:lang w:val="en-GB"/>
        </w:rPr>
        <w:t>precise</w:t>
      </w:r>
      <w:r w:rsidRPr="6AF6D6F9" w:rsidR="682273C6">
        <w:rPr>
          <w:rFonts w:ascii="Arial" w:hAnsi="Arial" w:cs="Arial"/>
          <w:sz w:val="22"/>
          <w:szCs w:val="22"/>
          <w:lang w:val="en-GB"/>
        </w:rPr>
        <w:t xml:space="preserve"> software</w:t>
      </w:r>
      <w:r w:rsidRPr="6AF6D6F9" w:rsidR="0528829A">
        <w:rPr>
          <w:rFonts w:ascii="Arial" w:hAnsi="Arial" w:cs="Arial"/>
          <w:sz w:val="22"/>
          <w:szCs w:val="22"/>
          <w:lang w:val="en-GB"/>
        </w:rPr>
        <w:t xml:space="preserve">, </w:t>
      </w:r>
      <w:r w:rsidRPr="6AF6D6F9" w:rsidR="0528829A">
        <w:rPr>
          <w:rFonts w:ascii="Arial" w:hAnsi="Arial" w:cs="Arial"/>
          <w:sz w:val="22"/>
          <w:szCs w:val="22"/>
          <w:lang w:val="en-GB"/>
        </w:rPr>
        <w:t>electrical</w:t>
      </w:r>
      <w:r w:rsidRPr="6AF6D6F9" w:rsidR="0528829A">
        <w:rPr>
          <w:rFonts w:ascii="Arial" w:hAnsi="Arial" w:cs="Arial"/>
          <w:sz w:val="22"/>
          <w:szCs w:val="22"/>
          <w:lang w:val="en-GB"/>
        </w:rPr>
        <w:t xml:space="preserve"> </w:t>
      </w:r>
      <w:r w:rsidRPr="6AF6D6F9" w:rsidR="0528829A">
        <w:rPr>
          <w:rFonts w:ascii="Arial" w:hAnsi="Arial" w:cs="Arial"/>
          <w:sz w:val="22"/>
          <w:szCs w:val="22"/>
          <w:lang w:val="en-GB"/>
        </w:rPr>
        <w:t>and</w:t>
      </w:r>
      <w:r w:rsidRPr="6AF6D6F9" w:rsidR="0528829A">
        <w:rPr>
          <w:rFonts w:ascii="Arial" w:hAnsi="Arial" w:cs="Arial"/>
          <w:sz w:val="22"/>
          <w:szCs w:val="22"/>
          <w:lang w:val="en-GB"/>
        </w:rPr>
        <w:t xml:space="preserve"> </w:t>
      </w:r>
      <w:r w:rsidRPr="6AF6D6F9" w:rsidR="0528829A">
        <w:rPr>
          <w:rFonts w:ascii="Arial" w:hAnsi="Arial" w:cs="Arial"/>
          <w:sz w:val="22"/>
          <w:szCs w:val="22"/>
          <w:lang w:val="en-GB"/>
        </w:rPr>
        <w:t>mechanical</w:t>
      </w:r>
      <w:r w:rsidRPr="6AF6D6F9" w:rsidR="0528829A">
        <w:rPr>
          <w:rFonts w:ascii="Arial" w:hAnsi="Arial" w:cs="Arial"/>
          <w:sz w:val="22"/>
          <w:szCs w:val="22"/>
          <w:lang w:val="en-GB"/>
        </w:rPr>
        <w:t xml:space="preserve"> design</w:t>
      </w:r>
      <w:r w:rsidRPr="6AF6D6F9" w:rsidR="682273C6">
        <w:rPr>
          <w:rFonts w:ascii="Arial" w:hAnsi="Arial" w:cs="Arial"/>
          <w:sz w:val="22"/>
          <w:szCs w:val="22"/>
          <w:lang w:val="en-GB"/>
        </w:rPr>
        <w:t xml:space="preserve"> are </w:t>
      </w:r>
      <w:r w:rsidRPr="6AF6D6F9" w:rsidR="682273C6">
        <w:rPr>
          <w:rFonts w:ascii="Arial" w:hAnsi="Arial" w:cs="Arial"/>
          <w:sz w:val="22"/>
          <w:szCs w:val="22"/>
          <w:lang w:val="en-GB"/>
        </w:rPr>
        <w:t xml:space="preserve">described</w:t>
      </w:r>
      <w:r w:rsidRPr="6AF6D6F9" w:rsidR="682273C6">
        <w:rPr>
          <w:rFonts w:ascii="Arial" w:hAnsi="Arial" w:cs="Arial"/>
          <w:sz w:val="22"/>
          <w:szCs w:val="22"/>
          <w:lang w:val="en-GB"/>
        </w:rPr>
        <w:t xml:space="preserve"> in </w:t>
      </w:r>
      <w:r w:rsidRPr="6AF6D6F9" w:rsidR="682273C6">
        <w:rPr>
          <w:rFonts w:ascii="Arial" w:hAnsi="Arial" w:cs="Arial"/>
          <w:sz w:val="22"/>
          <w:szCs w:val="22"/>
          <w:lang w:val="en-GB"/>
        </w:rPr>
        <w:t xml:space="preserve">the</w:t>
      </w:r>
      <w:r w:rsidRPr="6AF6D6F9" w:rsidR="682273C6">
        <w:rPr>
          <w:rFonts w:ascii="Arial" w:hAnsi="Arial" w:cs="Arial"/>
          <w:sz w:val="22"/>
          <w:szCs w:val="22"/>
          <w:lang w:val="en-GB"/>
        </w:rPr>
        <w:t xml:space="preserve"> rest of </w:t>
      </w:r>
      <w:r w:rsidRPr="6AF6D6F9" w:rsidR="682273C6">
        <w:rPr>
          <w:rFonts w:ascii="Arial" w:hAnsi="Arial" w:cs="Arial"/>
          <w:sz w:val="22"/>
          <w:szCs w:val="22"/>
          <w:lang w:val="en-GB"/>
        </w:rPr>
        <w:t xml:space="preserve">the</w:t>
      </w:r>
      <w:r w:rsidRPr="6AF6D6F9" w:rsidR="682273C6">
        <w:rPr>
          <w:rFonts w:ascii="Arial" w:hAnsi="Arial" w:cs="Arial"/>
          <w:sz w:val="22"/>
          <w:szCs w:val="22"/>
          <w:lang w:val="en-GB"/>
        </w:rPr>
        <w:t xml:space="preserve"> </w:t>
      </w:r>
      <w:r w:rsidRPr="6AF6D6F9" w:rsidR="682273C6">
        <w:rPr>
          <w:rFonts w:ascii="Arial" w:hAnsi="Arial" w:cs="Arial"/>
          <w:sz w:val="22"/>
          <w:szCs w:val="22"/>
          <w:lang w:val="en-GB"/>
        </w:rPr>
        <w:t xml:space="preserve">chapter</w:t>
      </w:r>
      <w:r w:rsidRPr="6AF6D6F9" w:rsidR="682273C6">
        <w:rPr>
          <w:rFonts w:ascii="Arial" w:hAnsi="Arial" w:cs="Arial"/>
          <w:sz w:val="22"/>
          <w:szCs w:val="22"/>
          <w:lang w:val="en-GB"/>
        </w:rPr>
        <w:t xml:space="preserve">.</w:t>
      </w:r>
      <w:r w:rsidRPr="6AF6D6F9" w:rsidR="5A021088">
        <w:rPr>
          <w:rFonts w:ascii="Arial" w:hAnsi="Arial" w:cs="Arial"/>
          <w:sz w:val="22"/>
          <w:szCs w:val="22"/>
          <w:lang w:val="en-GB"/>
        </w:rPr>
        <w:t xml:space="preserve"> </w:t>
      </w:r>
      <w:r w:rsidRPr="6AF6D6F9" w:rsidR="444E8C57">
        <w:rPr>
          <w:rFonts w:ascii="Arial" w:hAnsi="Arial" w:cs="Arial"/>
          <w:sz w:val="22"/>
          <w:szCs w:val="22"/>
          <w:lang w:val="en-GB"/>
        </w:rPr>
        <w:t>T</w:t>
      </w:r>
      <w:r w:rsidRPr="6AF6D6F9" w:rsidR="7BCFB6BE">
        <w:rPr>
          <w:rFonts w:ascii="Arial" w:hAnsi="Arial" w:cs="Arial"/>
          <w:sz w:val="22"/>
          <w:szCs w:val="22"/>
          <w:lang w:val="en-GB"/>
        </w:rPr>
        <w:t>here</w:t>
      </w:r>
      <w:r w:rsidRPr="6AF6D6F9" w:rsidR="7BCFB6BE">
        <w:rPr>
          <w:rFonts w:ascii="Arial" w:hAnsi="Arial" w:cs="Arial"/>
          <w:sz w:val="22"/>
          <w:szCs w:val="22"/>
          <w:lang w:val="en-GB"/>
        </w:rPr>
        <w:t xml:space="preserve"> are </w:t>
      </w:r>
      <w:r w:rsidRPr="6AF6D6F9" w:rsidR="7BCFB6BE">
        <w:rPr>
          <w:rFonts w:ascii="Arial" w:hAnsi="Arial" w:cs="Arial"/>
          <w:sz w:val="22"/>
          <w:szCs w:val="22"/>
          <w:lang w:val="en-GB"/>
        </w:rPr>
        <w:t>also</w:t>
      </w:r>
      <w:r w:rsidRPr="6AF6D6F9" w:rsidR="7BCFB6BE">
        <w:rPr>
          <w:rFonts w:ascii="Arial" w:hAnsi="Arial" w:cs="Arial"/>
          <w:sz w:val="22"/>
          <w:szCs w:val="22"/>
          <w:lang w:val="en-GB"/>
        </w:rPr>
        <w:t xml:space="preserve"> </w:t>
      </w:r>
      <w:r w:rsidRPr="6AF6D6F9" w:rsidR="7BCFB6BE">
        <w:rPr>
          <w:rFonts w:ascii="Arial" w:hAnsi="Arial" w:cs="Arial"/>
          <w:sz w:val="22"/>
          <w:szCs w:val="22"/>
          <w:lang w:val="en-GB"/>
        </w:rPr>
        <w:t>horns</w:t>
      </w:r>
      <w:r w:rsidRPr="6AF6D6F9" w:rsidR="7BCFB6BE">
        <w:rPr>
          <w:rFonts w:ascii="Arial" w:hAnsi="Arial" w:cs="Arial"/>
          <w:sz w:val="22"/>
          <w:szCs w:val="22"/>
          <w:lang w:val="en-GB"/>
        </w:rPr>
        <w:t xml:space="preserve"> </w:t>
      </w:r>
      <w:r w:rsidRPr="6AF6D6F9" w:rsidR="7BCFB6BE">
        <w:rPr>
          <w:rFonts w:ascii="Arial" w:hAnsi="Arial" w:cs="Arial"/>
          <w:sz w:val="22"/>
          <w:szCs w:val="22"/>
          <w:lang w:val="en-GB"/>
        </w:rPr>
        <w:t>with</w:t>
      </w:r>
      <w:r w:rsidRPr="6AF6D6F9" w:rsidR="7BCFB6BE">
        <w:rPr>
          <w:rFonts w:ascii="Arial" w:hAnsi="Arial" w:cs="Arial"/>
          <w:sz w:val="22"/>
          <w:szCs w:val="22"/>
          <w:lang w:val="en-GB"/>
        </w:rPr>
        <w:t xml:space="preserve"> </w:t>
      </w:r>
      <w:r w:rsidRPr="6AF6D6F9" w:rsidR="7BCFB6BE">
        <w:rPr>
          <w:rFonts w:ascii="Arial" w:hAnsi="Arial" w:cs="Arial"/>
          <w:sz w:val="22"/>
          <w:szCs w:val="22"/>
          <w:lang w:val="en-GB"/>
        </w:rPr>
        <w:t>varied</w:t>
      </w:r>
      <w:r w:rsidRPr="6AF6D6F9" w:rsidR="7BCFB6BE">
        <w:rPr>
          <w:rFonts w:ascii="Arial" w:hAnsi="Arial" w:cs="Arial"/>
          <w:sz w:val="22"/>
          <w:szCs w:val="22"/>
          <w:lang w:val="en-GB"/>
        </w:rPr>
        <w:t xml:space="preserve"> </w:t>
      </w:r>
      <w:r w:rsidRPr="6AF6D6F9" w:rsidR="7BCFB6BE">
        <w:rPr>
          <w:rFonts w:ascii="Arial" w:hAnsi="Arial" w:cs="Arial"/>
          <w:sz w:val="22"/>
          <w:szCs w:val="22"/>
          <w:lang w:val="en-GB"/>
        </w:rPr>
        <w:t>heights</w:t>
      </w:r>
      <w:r w:rsidRPr="6AF6D6F9" w:rsidR="7BCFB6BE">
        <w:rPr>
          <w:rFonts w:ascii="Arial" w:hAnsi="Arial" w:cs="Arial"/>
          <w:sz w:val="22"/>
          <w:szCs w:val="22"/>
          <w:lang w:val="en-GB"/>
        </w:rPr>
        <w:t xml:space="preserve"> </w:t>
      </w:r>
      <w:r w:rsidRPr="6AF6D6F9" w:rsidR="7BCFB6BE">
        <w:rPr>
          <w:rFonts w:ascii="Arial" w:hAnsi="Arial" w:cs="Arial"/>
          <w:sz w:val="22"/>
          <w:szCs w:val="22"/>
          <w:lang w:val="en-GB"/>
        </w:rPr>
        <w:t>so</w:t>
      </w:r>
      <w:r w:rsidRPr="6AF6D6F9" w:rsidR="7BCFB6BE">
        <w:rPr>
          <w:rFonts w:ascii="Arial" w:hAnsi="Arial" w:cs="Arial"/>
          <w:sz w:val="22"/>
          <w:szCs w:val="22"/>
          <w:lang w:val="en-GB"/>
        </w:rPr>
        <w:t xml:space="preserve"> </w:t>
      </w:r>
      <w:r w:rsidRPr="6AF6D6F9" w:rsidR="7BCFB6BE">
        <w:rPr>
          <w:rFonts w:ascii="Arial" w:hAnsi="Arial" w:cs="Arial"/>
          <w:sz w:val="22"/>
          <w:szCs w:val="22"/>
          <w:lang w:val="en-GB"/>
        </w:rPr>
        <w:t>it</w:t>
      </w:r>
      <w:r w:rsidRPr="6AF6D6F9" w:rsidR="7BCFB6BE">
        <w:rPr>
          <w:rFonts w:ascii="Arial" w:hAnsi="Arial" w:cs="Arial"/>
          <w:sz w:val="22"/>
          <w:szCs w:val="22"/>
          <w:lang w:val="en-GB"/>
        </w:rPr>
        <w:t xml:space="preserve"> is </w:t>
      </w:r>
      <w:r w:rsidRPr="6AF6D6F9" w:rsidR="7BCFB6BE">
        <w:rPr>
          <w:rFonts w:ascii="Arial" w:hAnsi="Arial" w:cs="Arial"/>
          <w:sz w:val="22"/>
          <w:szCs w:val="22"/>
          <w:lang w:val="en-GB"/>
        </w:rPr>
        <w:t>accessible</w:t>
      </w:r>
      <w:r w:rsidRPr="6AF6D6F9" w:rsidR="7BCFB6BE">
        <w:rPr>
          <w:rFonts w:ascii="Arial" w:hAnsi="Arial" w:cs="Arial"/>
          <w:sz w:val="22"/>
          <w:szCs w:val="22"/>
          <w:lang w:val="en-GB"/>
        </w:rPr>
        <w:t xml:space="preserve"> </w:t>
      </w:r>
      <w:r w:rsidRPr="6AF6D6F9" w:rsidR="7BCFB6BE">
        <w:rPr>
          <w:rFonts w:ascii="Arial" w:hAnsi="Arial" w:cs="Arial"/>
          <w:sz w:val="22"/>
          <w:szCs w:val="22"/>
          <w:lang w:val="en-GB"/>
        </w:rPr>
        <w:t>to</w:t>
      </w:r>
      <w:r w:rsidRPr="6AF6D6F9" w:rsidR="7BCFB6BE">
        <w:rPr>
          <w:rFonts w:ascii="Arial" w:hAnsi="Arial" w:cs="Arial"/>
          <w:sz w:val="22"/>
          <w:szCs w:val="22"/>
          <w:lang w:val="en-GB"/>
        </w:rPr>
        <w:t xml:space="preserve"> </w:t>
      </w:r>
      <w:r w:rsidRPr="6AF6D6F9" w:rsidR="7BCFB6BE">
        <w:rPr>
          <w:rFonts w:ascii="Arial" w:hAnsi="Arial" w:cs="Arial"/>
          <w:sz w:val="22"/>
          <w:szCs w:val="22"/>
          <w:lang w:val="en-GB"/>
        </w:rPr>
        <w:t>all</w:t>
      </w:r>
      <w:r w:rsidRPr="6AF6D6F9" w:rsidR="7BCFB6BE">
        <w:rPr>
          <w:rFonts w:ascii="Arial" w:hAnsi="Arial" w:cs="Arial"/>
          <w:sz w:val="22"/>
          <w:szCs w:val="22"/>
          <w:lang w:val="en-GB"/>
        </w:rPr>
        <w:t xml:space="preserve"> </w:t>
      </w:r>
      <w:r w:rsidRPr="6AF6D6F9" w:rsidR="7BCFB6BE">
        <w:rPr>
          <w:rFonts w:ascii="Arial" w:hAnsi="Arial" w:cs="Arial"/>
          <w:sz w:val="22"/>
          <w:szCs w:val="22"/>
          <w:lang w:val="en-GB"/>
        </w:rPr>
        <w:t>ages</w:t>
      </w:r>
      <w:r w:rsidRPr="6AF6D6F9" w:rsidR="7BCFB6BE">
        <w:rPr>
          <w:rFonts w:ascii="Arial" w:hAnsi="Arial" w:cs="Arial"/>
          <w:sz w:val="22"/>
          <w:szCs w:val="22"/>
          <w:lang w:val="en-GB"/>
        </w:rPr>
        <w:t xml:space="preserve"> </w:t>
      </w:r>
      <w:r w:rsidRPr="6AF6D6F9" w:rsidR="7BCFB6BE">
        <w:rPr>
          <w:rFonts w:ascii="Arial" w:hAnsi="Arial" w:cs="Arial"/>
          <w:sz w:val="22"/>
          <w:szCs w:val="22"/>
          <w:lang w:val="en-GB"/>
        </w:rPr>
        <w:t>and</w:t>
      </w:r>
      <w:r w:rsidRPr="6AF6D6F9" w:rsidR="7BCFB6BE">
        <w:rPr>
          <w:rFonts w:ascii="Arial" w:hAnsi="Arial" w:cs="Arial"/>
          <w:sz w:val="22"/>
          <w:szCs w:val="22"/>
          <w:lang w:val="en-GB"/>
        </w:rPr>
        <w:t xml:space="preserve"> </w:t>
      </w:r>
      <w:r w:rsidRPr="6AF6D6F9" w:rsidR="7BCFB6BE">
        <w:rPr>
          <w:rFonts w:ascii="Arial" w:hAnsi="Arial" w:cs="Arial"/>
          <w:sz w:val="22"/>
          <w:szCs w:val="22"/>
          <w:lang w:val="en-GB"/>
        </w:rPr>
        <w:t>people</w:t>
      </w:r>
      <w:r w:rsidRPr="6AF6D6F9" w:rsidR="7BCFB6BE">
        <w:rPr>
          <w:rFonts w:ascii="Arial" w:hAnsi="Arial" w:cs="Arial"/>
          <w:sz w:val="22"/>
          <w:szCs w:val="22"/>
          <w:lang w:val="en-GB"/>
        </w:rPr>
        <w:t xml:space="preserve"> in </w:t>
      </w:r>
      <w:r w:rsidRPr="6AF6D6F9" w:rsidR="7BCFB6BE">
        <w:rPr>
          <w:rFonts w:ascii="Arial" w:hAnsi="Arial" w:cs="Arial"/>
          <w:sz w:val="22"/>
          <w:szCs w:val="22"/>
          <w:lang w:val="en-GB"/>
        </w:rPr>
        <w:t>wheelchairs</w:t>
      </w:r>
      <w:r w:rsidRPr="6AF6D6F9" w:rsidR="7BCFB6BE">
        <w:rPr>
          <w:rFonts w:ascii="Arial" w:hAnsi="Arial" w:cs="Arial"/>
          <w:sz w:val="22"/>
          <w:szCs w:val="22"/>
          <w:lang w:val="en-GB"/>
        </w:rPr>
        <w:t xml:space="preserve">. The different </w:t>
      </w:r>
      <w:r w:rsidRPr="6AF6D6F9" w:rsidR="7BCFB6BE">
        <w:rPr>
          <w:rFonts w:ascii="Arial" w:hAnsi="Arial" w:cs="Arial"/>
          <w:sz w:val="22"/>
          <w:szCs w:val="22"/>
          <w:lang w:val="en-GB"/>
        </w:rPr>
        <w:t>heights</w:t>
      </w:r>
      <w:r w:rsidRPr="6AF6D6F9" w:rsidR="7BCFB6BE">
        <w:rPr>
          <w:rFonts w:ascii="Arial" w:hAnsi="Arial" w:cs="Arial"/>
          <w:sz w:val="22"/>
          <w:szCs w:val="22"/>
          <w:lang w:val="en-GB"/>
        </w:rPr>
        <w:t xml:space="preserve"> are 160 cm, 120 </w:t>
      </w:r>
      <w:r w:rsidRPr="6AF6D6F9" w:rsidR="7BCFB6BE">
        <w:rPr>
          <w:rFonts w:ascii="Arial" w:hAnsi="Arial" w:cs="Arial"/>
          <w:sz w:val="22"/>
          <w:szCs w:val="22"/>
          <w:lang w:val="en-GB"/>
        </w:rPr>
        <w:t>cm</w:t>
      </w:r>
      <w:r w:rsidRPr="6AF6D6F9" w:rsidR="7BCFB6BE">
        <w:rPr>
          <w:rFonts w:ascii="Arial" w:hAnsi="Arial" w:cs="Arial"/>
          <w:sz w:val="22"/>
          <w:szCs w:val="22"/>
          <w:lang w:val="en-GB"/>
        </w:rPr>
        <w:t xml:space="preserve"> </w:t>
      </w:r>
      <w:r w:rsidRPr="6AF6D6F9" w:rsidR="7BCFB6BE">
        <w:rPr>
          <w:rFonts w:ascii="Arial" w:hAnsi="Arial" w:cs="Arial"/>
          <w:sz w:val="22"/>
          <w:szCs w:val="22"/>
          <w:lang w:val="en-GB"/>
        </w:rPr>
        <w:t>and</w:t>
      </w:r>
      <w:r w:rsidRPr="6AF6D6F9" w:rsidR="7BCFB6BE">
        <w:rPr>
          <w:rFonts w:ascii="Arial" w:hAnsi="Arial" w:cs="Arial"/>
          <w:sz w:val="22"/>
          <w:szCs w:val="22"/>
          <w:lang w:val="en-GB"/>
        </w:rPr>
        <w:t xml:space="preserve"> 90 cm.</w:t>
      </w:r>
      <w:r w:rsidRPr="6AF6D6F9" w:rsidR="444E8C57">
        <w:rPr>
          <w:rFonts w:ascii="Arial" w:hAnsi="Arial" w:cs="Arial"/>
          <w:sz w:val="22"/>
          <w:szCs w:val="22"/>
          <w:lang w:val="en-GB"/>
        </w:rPr>
        <w:t xml:space="preserve"> </w:t>
      </w:r>
      <w:r w:rsidRPr="6AF6D6F9" w:rsidR="3C5867D5">
        <w:rPr>
          <w:rFonts w:ascii="Arial" w:hAnsi="Arial" w:cs="Arial"/>
          <w:sz w:val="22"/>
          <w:szCs w:val="22"/>
          <w:lang w:val="en-GB"/>
        </w:rPr>
        <w:t xml:space="preserve">The </w:t>
      </w:r>
      <w:r w:rsidRPr="6AF6D6F9" w:rsidR="3C5867D5">
        <w:rPr>
          <w:rFonts w:ascii="Arial" w:hAnsi="Arial" w:cs="Arial"/>
          <w:sz w:val="22"/>
          <w:szCs w:val="22"/>
          <w:lang w:val="en-GB"/>
        </w:rPr>
        <w:t>size</w:t>
      </w:r>
      <w:r w:rsidRPr="6AF6D6F9" w:rsidR="3C5867D5">
        <w:rPr>
          <w:rFonts w:ascii="Arial" w:hAnsi="Arial" w:cs="Arial"/>
          <w:sz w:val="22"/>
          <w:szCs w:val="22"/>
          <w:lang w:val="en-GB"/>
        </w:rPr>
        <w:t xml:space="preserve"> of </w:t>
      </w:r>
      <w:r w:rsidRPr="6AF6D6F9" w:rsidR="3C5867D5">
        <w:rPr>
          <w:rFonts w:ascii="Arial" w:hAnsi="Arial" w:cs="Arial"/>
          <w:sz w:val="22"/>
          <w:szCs w:val="22"/>
          <w:lang w:val="en-GB"/>
        </w:rPr>
        <w:t>the</w:t>
      </w:r>
      <w:r w:rsidRPr="6AF6D6F9" w:rsidR="3C5867D5">
        <w:rPr>
          <w:rFonts w:ascii="Arial" w:hAnsi="Arial" w:cs="Arial"/>
          <w:sz w:val="22"/>
          <w:szCs w:val="22"/>
          <w:lang w:val="en-GB"/>
        </w:rPr>
        <w:t xml:space="preserve"> </w:t>
      </w:r>
      <w:r w:rsidRPr="6AF6D6F9" w:rsidR="3C5867D5">
        <w:rPr>
          <w:rFonts w:ascii="Arial" w:hAnsi="Arial" w:cs="Arial"/>
          <w:sz w:val="22"/>
          <w:szCs w:val="22"/>
          <w:lang w:val="en-GB"/>
        </w:rPr>
        <w:t>installation</w:t>
      </w:r>
      <w:r w:rsidRPr="6AF6D6F9" w:rsidR="3C5867D5">
        <w:rPr>
          <w:rFonts w:ascii="Arial" w:hAnsi="Arial" w:cs="Arial"/>
          <w:sz w:val="22"/>
          <w:szCs w:val="22"/>
          <w:lang w:val="en-GB"/>
        </w:rPr>
        <w:t xml:space="preserve"> i</w:t>
      </w:r>
      <w:r w:rsidRPr="6AF6D6F9" w:rsidR="7F0926DA">
        <w:rPr>
          <w:rFonts w:ascii="Arial" w:hAnsi="Arial" w:cs="Arial"/>
          <w:sz w:val="22"/>
          <w:szCs w:val="22"/>
          <w:lang w:val="en-GB"/>
        </w:rPr>
        <w:t xml:space="preserve">s </w:t>
      </w:r>
      <w:r w:rsidRPr="6AF6D6F9" w:rsidR="76558E32">
        <w:rPr>
          <w:rFonts w:ascii="Arial" w:hAnsi="Arial" w:cs="Arial"/>
          <w:sz w:val="22"/>
          <w:szCs w:val="22"/>
          <w:lang w:val="en-GB"/>
        </w:rPr>
        <w:t xml:space="preserve">2,1m (</w:t>
      </w:r>
      <w:r w:rsidRPr="6AF6D6F9" w:rsidR="76558E32">
        <w:rPr>
          <w:rFonts w:ascii="Arial" w:hAnsi="Arial" w:cs="Arial"/>
          <w:sz w:val="22"/>
          <w:szCs w:val="22"/>
          <w:lang w:val="en-GB"/>
        </w:rPr>
        <w:t xml:space="preserve">height</w:t>
      </w:r>
      <w:r w:rsidRPr="6AF6D6F9" w:rsidR="76558E32">
        <w:rPr>
          <w:rFonts w:ascii="Arial" w:hAnsi="Arial" w:cs="Arial"/>
          <w:sz w:val="22"/>
          <w:szCs w:val="22"/>
          <w:lang w:val="en-GB"/>
        </w:rPr>
        <w:t xml:space="preserve">) x </w:t>
      </w:r>
      <w:r w:rsidRPr="6AF6D6F9" w:rsidR="6C43F747">
        <w:rPr>
          <w:rFonts w:ascii="Arial" w:hAnsi="Arial" w:cs="Arial"/>
          <w:sz w:val="22"/>
          <w:szCs w:val="22"/>
          <w:lang w:val="en-GB"/>
        </w:rPr>
        <w:t>6</w:t>
      </w:r>
      <w:r w:rsidRPr="6AF6D6F9" w:rsidR="6836617F">
        <w:rPr>
          <w:rFonts w:ascii="Arial" w:hAnsi="Arial" w:cs="Arial"/>
          <w:sz w:val="22"/>
          <w:szCs w:val="22"/>
          <w:lang w:val="en-GB"/>
        </w:rPr>
        <w:t>m (</w:t>
      </w:r>
      <w:r w:rsidRPr="6AF6D6F9" w:rsidR="6836617F">
        <w:rPr>
          <w:rFonts w:ascii="Arial" w:hAnsi="Arial" w:cs="Arial"/>
          <w:sz w:val="22"/>
          <w:szCs w:val="22"/>
          <w:lang w:val="en-GB"/>
        </w:rPr>
        <w:t>width</w:t>
      </w:r>
      <w:r w:rsidRPr="6AF6D6F9" w:rsidR="6836617F">
        <w:rPr>
          <w:rFonts w:ascii="Arial" w:hAnsi="Arial" w:cs="Arial"/>
          <w:sz w:val="22"/>
          <w:szCs w:val="22"/>
          <w:lang w:val="en-GB"/>
        </w:rPr>
        <w:t>) x 8m (</w:t>
      </w:r>
      <w:r w:rsidRPr="6AF6D6F9" w:rsidR="6836617F">
        <w:rPr>
          <w:rFonts w:ascii="Arial" w:hAnsi="Arial" w:cs="Arial"/>
          <w:sz w:val="22"/>
          <w:szCs w:val="22"/>
          <w:lang w:val="en-GB"/>
        </w:rPr>
        <w:t>length</w:t>
      </w:r>
      <w:r w:rsidRPr="6AF6D6F9" w:rsidR="6836617F">
        <w:rPr>
          <w:rFonts w:ascii="Arial" w:hAnsi="Arial" w:cs="Arial"/>
          <w:sz w:val="22"/>
          <w:szCs w:val="22"/>
          <w:lang w:val="en-GB"/>
        </w:rPr>
        <w:t>)</w:t>
      </w:r>
      <w:r w:rsidRPr="6AF6D6F9" w:rsidR="79EB6339">
        <w:rPr>
          <w:rFonts w:ascii="Arial" w:hAnsi="Arial" w:cs="Arial"/>
          <w:sz w:val="22"/>
          <w:szCs w:val="22"/>
          <w:lang w:val="en-GB"/>
        </w:rPr>
        <w:t>.</w:t>
      </w:r>
    </w:p>
    <w:p w:rsidR="00985926" w:rsidP="00803121" w:rsidRDefault="00985926" w14:paraId="6F4ADA4A" w14:textId="71138260">
      <w:pPr>
        <w:pStyle w:val="paragraph"/>
        <w:spacing w:before="0" w:beforeAutospacing="0" w:after="0" w:afterAutospacing="0"/>
        <w:textAlignment w:val="baseline"/>
        <w:rPr>
          <w:rFonts w:ascii="Arial" w:hAnsi="Arial" w:cs="Arial"/>
          <w:sz w:val="22"/>
          <w:szCs w:val="22"/>
        </w:rPr>
      </w:pPr>
    </w:p>
    <w:p w:rsidR="003B7E99" w:rsidP="00803121" w:rsidRDefault="0097104C" w14:paraId="6622CB70" w14:textId="76BA4523">
      <w:pPr>
        <w:pStyle w:val="paragraph"/>
        <w:spacing w:before="0" w:beforeAutospacing="0" w:after="0" w:afterAutospacing="0"/>
        <w:textAlignment w:val="baseline"/>
        <w:rPr>
          <w:rFonts w:ascii="Arial" w:hAnsi="Arial" w:cs="Arial"/>
          <w:sz w:val="22"/>
          <w:szCs w:val="22"/>
        </w:rPr>
      </w:pPr>
      <w:r>
        <w:rPr>
          <w:noProof/>
        </w:rPr>
        <w:drawing>
          <wp:anchor distT="0" distB="0" distL="114300" distR="114300" simplePos="0" relativeHeight="251658267" behindDoc="0" locked="0" layoutInCell="1" allowOverlap="1" wp14:anchorId="542B4175" wp14:editId="2F82635A">
            <wp:simplePos x="0" y="0"/>
            <wp:positionH relativeFrom="margin">
              <wp:posOffset>35560</wp:posOffset>
            </wp:positionH>
            <wp:positionV relativeFrom="margin">
              <wp:posOffset>6468110</wp:posOffset>
            </wp:positionV>
            <wp:extent cx="3263900" cy="2115185"/>
            <wp:effectExtent l="0" t="0" r="0" b="0"/>
            <wp:wrapSquare wrapText="bothSides"/>
            <wp:docPr id="1134463458" name="Picture 1" descr="A white pipe structure with many pi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9768" name="Picture 1" descr="A white pipe structure with many pipes&#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63900"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87AD9" w:rsidP="00803121" w:rsidRDefault="00987AD9" w14:paraId="5DFB0EDF" w14:textId="253FC850">
      <w:pPr>
        <w:pStyle w:val="paragraph"/>
        <w:spacing w:before="0" w:beforeAutospacing="0" w:after="0" w:afterAutospacing="0"/>
        <w:textAlignment w:val="baseline"/>
        <w:rPr>
          <w:rFonts w:ascii="Arial" w:hAnsi="Arial" w:cs="Arial"/>
          <w:sz w:val="22"/>
          <w:szCs w:val="22"/>
        </w:rPr>
      </w:pPr>
    </w:p>
    <w:p w:rsidR="00987AD9" w:rsidP="00803121" w:rsidRDefault="00987AD9" w14:paraId="4153B388" w14:textId="55CA5683">
      <w:pPr>
        <w:pStyle w:val="paragraph"/>
        <w:spacing w:before="0" w:beforeAutospacing="0" w:after="0" w:afterAutospacing="0"/>
        <w:textAlignment w:val="baseline"/>
        <w:rPr>
          <w:rFonts w:ascii="Arial" w:hAnsi="Arial" w:cs="Arial"/>
          <w:sz w:val="22"/>
          <w:szCs w:val="22"/>
        </w:rPr>
      </w:pPr>
    </w:p>
    <w:p w:rsidR="00987AD9" w:rsidP="00803121" w:rsidRDefault="00987AD9" w14:paraId="47E1A96F" w14:textId="7F9C29E5">
      <w:pPr>
        <w:pStyle w:val="paragraph"/>
        <w:spacing w:before="0" w:beforeAutospacing="0" w:after="0" w:afterAutospacing="0"/>
        <w:textAlignment w:val="baseline"/>
        <w:rPr>
          <w:rFonts w:ascii="Arial" w:hAnsi="Arial" w:cs="Arial"/>
          <w:sz w:val="22"/>
          <w:szCs w:val="22"/>
        </w:rPr>
      </w:pPr>
    </w:p>
    <w:p w:rsidR="00987AD9" w:rsidP="00803121" w:rsidRDefault="00987AD9" w14:paraId="4DFA77D1" w14:textId="2D198FCA">
      <w:pPr>
        <w:pStyle w:val="paragraph"/>
        <w:spacing w:before="0" w:beforeAutospacing="0" w:after="0" w:afterAutospacing="0"/>
        <w:textAlignment w:val="baseline"/>
        <w:rPr>
          <w:rFonts w:ascii="Arial" w:hAnsi="Arial" w:cs="Arial"/>
          <w:sz w:val="22"/>
          <w:szCs w:val="22"/>
        </w:rPr>
      </w:pPr>
    </w:p>
    <w:p w:rsidR="00987AD9" w:rsidP="00803121" w:rsidRDefault="00987AD9" w14:paraId="765390C7" w14:textId="119C8990">
      <w:pPr>
        <w:pStyle w:val="paragraph"/>
        <w:spacing w:before="0" w:beforeAutospacing="0" w:after="0" w:afterAutospacing="0"/>
        <w:textAlignment w:val="baseline"/>
        <w:rPr>
          <w:rFonts w:ascii="Arial" w:hAnsi="Arial" w:cs="Arial"/>
          <w:sz w:val="22"/>
          <w:szCs w:val="22"/>
        </w:rPr>
      </w:pPr>
    </w:p>
    <w:p w:rsidR="00987AD9" w:rsidP="00803121" w:rsidRDefault="00987AD9" w14:paraId="4038B70B" w14:textId="0EC8412E">
      <w:pPr>
        <w:pStyle w:val="paragraph"/>
        <w:spacing w:before="0" w:beforeAutospacing="0" w:after="0" w:afterAutospacing="0"/>
        <w:textAlignment w:val="baseline"/>
        <w:rPr>
          <w:rFonts w:ascii="Arial" w:hAnsi="Arial" w:cs="Arial"/>
          <w:sz w:val="22"/>
          <w:szCs w:val="22"/>
        </w:rPr>
      </w:pPr>
    </w:p>
    <w:p w:rsidR="00987AD9" w:rsidP="00803121" w:rsidRDefault="00987AD9" w14:paraId="7F421147" w14:textId="30E3AEB8">
      <w:pPr>
        <w:pStyle w:val="paragraph"/>
        <w:spacing w:before="0" w:beforeAutospacing="0" w:after="0" w:afterAutospacing="0"/>
        <w:textAlignment w:val="baseline"/>
        <w:rPr>
          <w:rFonts w:ascii="Arial" w:hAnsi="Arial" w:cs="Arial"/>
          <w:sz w:val="22"/>
          <w:szCs w:val="22"/>
        </w:rPr>
      </w:pPr>
    </w:p>
    <w:p w:rsidR="00987AD9" w:rsidP="00803121" w:rsidRDefault="00987AD9" w14:paraId="5824EF86" w14:textId="54B457B0">
      <w:pPr>
        <w:pStyle w:val="paragraph"/>
        <w:spacing w:before="0" w:beforeAutospacing="0" w:after="0" w:afterAutospacing="0"/>
        <w:textAlignment w:val="baseline"/>
        <w:rPr>
          <w:rFonts w:ascii="Arial" w:hAnsi="Arial" w:cs="Arial"/>
          <w:sz w:val="22"/>
          <w:szCs w:val="22"/>
        </w:rPr>
      </w:pPr>
    </w:p>
    <w:p w:rsidR="00987AD9" w:rsidP="00803121" w:rsidRDefault="00987AD9" w14:paraId="3EC6FCE3" w14:textId="22BA9373">
      <w:pPr>
        <w:pStyle w:val="paragraph"/>
        <w:spacing w:before="0" w:beforeAutospacing="0" w:after="0" w:afterAutospacing="0"/>
        <w:textAlignment w:val="baseline"/>
        <w:rPr>
          <w:rFonts w:ascii="Arial" w:hAnsi="Arial" w:cs="Arial"/>
          <w:sz w:val="22"/>
          <w:szCs w:val="22"/>
        </w:rPr>
      </w:pPr>
    </w:p>
    <w:p w:rsidR="00987AD9" w:rsidP="00803121" w:rsidRDefault="00987AD9" w14:paraId="104813F5" w14:textId="34843F66">
      <w:pPr>
        <w:pStyle w:val="paragraph"/>
        <w:spacing w:before="0" w:beforeAutospacing="0" w:after="0" w:afterAutospacing="0"/>
        <w:textAlignment w:val="baseline"/>
        <w:rPr>
          <w:rFonts w:ascii="Arial" w:hAnsi="Arial" w:cs="Arial"/>
          <w:sz w:val="22"/>
          <w:szCs w:val="22"/>
        </w:rPr>
      </w:pPr>
    </w:p>
    <w:p w:rsidR="0097104C" w:rsidP="00803121" w:rsidRDefault="0097104C" w14:paraId="3F67FE6A" w14:textId="77777777">
      <w:pPr>
        <w:pStyle w:val="paragraph"/>
        <w:spacing w:before="0" w:beforeAutospacing="0" w:after="0" w:afterAutospacing="0"/>
        <w:textAlignment w:val="baseline"/>
        <w:rPr>
          <w:rFonts w:ascii="Arial" w:hAnsi="Arial" w:cs="Arial"/>
          <w:sz w:val="22"/>
          <w:szCs w:val="22"/>
        </w:rPr>
      </w:pPr>
    </w:p>
    <w:p w:rsidR="00987AD9" w:rsidP="00803121" w:rsidRDefault="00655311" w14:paraId="7CADEFB5" w14:textId="4CF57C71">
      <w:pPr>
        <w:pStyle w:val="paragraph"/>
        <w:spacing w:before="0" w:beforeAutospacing="0" w:after="0" w:afterAutospacing="0"/>
        <w:textAlignment w:val="baseline"/>
        <w:rPr>
          <w:rFonts w:ascii="Arial" w:hAnsi="Arial" w:cs="Arial"/>
          <w:sz w:val="22"/>
          <w:szCs w:val="22"/>
        </w:rPr>
      </w:pPr>
      <w:r>
        <w:rPr>
          <w:noProof/>
        </w:rPr>
        <mc:AlternateContent>
          <mc:Choice Requires="wps">
            <w:drawing>
              <wp:anchor distT="0" distB="0" distL="114300" distR="114300" simplePos="0" relativeHeight="251658274" behindDoc="0" locked="0" layoutInCell="1" allowOverlap="1" wp14:anchorId="4566171F" wp14:editId="3AC073FA">
                <wp:simplePos x="0" y="0"/>
                <wp:positionH relativeFrom="margin">
                  <wp:posOffset>19050</wp:posOffset>
                </wp:positionH>
                <wp:positionV relativeFrom="margin">
                  <wp:align>bottom</wp:align>
                </wp:positionV>
                <wp:extent cx="3556635" cy="258445"/>
                <wp:effectExtent l="0" t="0" r="5715" b="8255"/>
                <wp:wrapSquare wrapText="bothSides"/>
                <wp:docPr id="854136811" name="Text Box 1"/>
                <wp:cNvGraphicFramePr/>
                <a:graphic xmlns:a="http://schemas.openxmlformats.org/drawingml/2006/main">
                  <a:graphicData uri="http://schemas.microsoft.com/office/word/2010/wordprocessingShape">
                    <wps:wsp>
                      <wps:cNvSpPr txBox="1"/>
                      <wps:spPr>
                        <a:xfrm>
                          <a:off x="0" y="0"/>
                          <a:ext cx="3556635" cy="258445"/>
                        </a:xfrm>
                        <a:prstGeom prst="rect">
                          <a:avLst/>
                        </a:prstGeom>
                        <a:solidFill>
                          <a:prstClr val="white"/>
                        </a:solidFill>
                        <a:ln>
                          <a:noFill/>
                        </a:ln>
                      </wps:spPr>
                      <wps:txbx>
                        <w:txbxContent>
                          <w:p w:rsidRPr="00C11F18" w:rsidR="00E47568" w:rsidP="00E47568" w:rsidRDefault="00E47568" w14:paraId="25D664E8" w14:textId="33159616">
                            <w:pPr>
                              <w:pStyle w:val="Bijschrift"/>
                              <w:rPr>
                                <w:rFonts w:ascii="Times New Roman" w:hAnsi="Times New Roman" w:eastAsia="Times New Roman" w:cs="Times New Roman"/>
                                <w:kern w:val="0"/>
                                <w:sz w:val="24"/>
                                <w:szCs w:val="24"/>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17</w:t>
                            </w:r>
                            <w:r w:rsidRPr="00C11F18">
                              <w:fldChar w:fldCharType="end"/>
                            </w:r>
                            <w:r w:rsidRPr="00C11F18">
                              <w:t xml:space="preserve"> Solidworks final installation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80C833B">
              <v:shape id="_x0000_s1042" style="position:absolute;margin-left:1.5pt;margin-top:0;width:280.05pt;height:20.35pt;z-index:251658274;visibility:visible;mso-wrap-style:square;mso-wrap-distance-left:9pt;mso-wrap-distance-top:0;mso-wrap-distance-right:9pt;mso-wrap-distance-bottom:0;mso-position-horizontal:absolute;mso-position-horizontal-relative:margin;mso-position-vertical:bottom;mso-position-vertical-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" w14:anchorId="4566171F">
                <v:textbox style="mso-fit-shape-to-text:t" inset="0,0,0,0">
                  <w:txbxContent>
                    <w:p w:rsidRPr="00C11F18" w:rsidR="00E47568" w:rsidP="00E47568" w:rsidRDefault="00E47568" w14:paraId="7052D6B2" w14:textId="33159616">
                      <w:pPr>
                        <w:pStyle w:val="Bijschrift"/>
                        <w:rPr>
                          <w:rFonts w:ascii="Times New Roman" w:hAnsi="Times New Roman" w:eastAsia="Times New Roman" w:cs="Times New Roman"/>
                          <w:kern w:val="0"/>
                          <w:sz w:val="24"/>
                          <w:szCs w:val="24"/>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17</w:t>
                      </w:r>
                      <w:r w:rsidRPr="00C11F18">
                        <w:fldChar w:fldCharType="end"/>
                      </w:r>
                      <w:r w:rsidRPr="00C11F18">
                        <w:t xml:space="preserve"> Solidworks final installation</w:t>
                      </w:r>
                    </w:p>
                  </w:txbxContent>
                </v:textbox>
                <w10:wrap type="square" anchorx="margin" anchory="margin"/>
              </v:shape>
            </w:pict>
          </mc:Fallback>
        </mc:AlternateContent>
      </w:r>
    </w:p>
    <w:p w:rsidR="00DC4B00" w:rsidP="00F87B24" w:rsidRDefault="00F87B24" w14:paraId="37CCC448" w14:textId="2D6757E4">
      <w:pPr>
        <w:pStyle w:val="Kop2"/>
      </w:pPr>
      <w:bookmarkStart w:name="_Toc169975616" w:id="63"/>
      <w:bookmarkStart w:name="_Toc169977059" w:id="64"/>
      <w:bookmarkStart w:name="_Toc169977900" w:id="65"/>
      <w:r>
        <w:t xml:space="preserve">4.3 </w:t>
      </w:r>
      <w:r w:rsidRPr="00D16298" w:rsidR="00DC4B00">
        <w:t>Mechanical Design</w:t>
      </w:r>
      <w:bookmarkEnd w:id="63"/>
      <w:bookmarkEnd w:id="64"/>
      <w:bookmarkEnd w:id="65"/>
    </w:p>
    <w:p w:rsidRPr="00D678B9" w:rsidR="00FE2460" w:rsidP="00E75BDF" w:rsidRDefault="00FE2460" w14:paraId="513D83A8" w14:textId="0829BBE1">
      <w:pPr>
        <w:pStyle w:val="paragraph"/>
        <w:spacing w:before="0" w:beforeAutospacing="0" w:after="0" w:afterAutospacing="0"/>
        <w:textAlignment w:val="baseline"/>
        <w:rPr>
          <w:rFonts w:ascii="Arial" w:hAnsi="Arial" w:cs="Arial"/>
          <w:b/>
          <w:bCs/>
          <w:sz w:val="22"/>
          <w:szCs w:val="22"/>
        </w:rPr>
      </w:pPr>
      <w:r w:rsidRPr="00D678B9">
        <w:rPr>
          <w:rFonts w:ascii="Arial" w:hAnsi="Arial" w:cs="Arial"/>
          <w:b/>
          <w:bCs/>
          <w:sz w:val="22"/>
          <w:szCs w:val="22"/>
        </w:rPr>
        <w:t>Pipes</w:t>
      </w:r>
    </w:p>
    <w:p w:rsidR="0055602F" w:rsidP="6AF6D6F9" w:rsidRDefault="005016CE" w14:paraId="02806326" w14:textId="7EFFC248">
      <w:pPr>
        <w:pStyle w:val="paragraph"/>
        <w:spacing w:before="0" w:beforeAutospacing="off" w:after="0" w:afterAutospacing="off"/>
        <w:textAlignment w:val="baseline"/>
        <w:rPr>
          <w:rFonts w:ascii="Arial" w:hAnsi="Arial" w:cs="Arial"/>
          <w:sz w:val="22"/>
          <w:szCs w:val="22"/>
          <w:lang w:val="en-GB"/>
        </w:rPr>
      </w:pPr>
      <w:r w:rsidRPr="6AF6D6F9" w:rsidR="6091F0A9">
        <w:rPr>
          <w:rFonts w:ascii="Arial" w:hAnsi="Arial" w:cs="Arial"/>
          <w:sz w:val="22"/>
          <w:szCs w:val="22"/>
          <w:lang w:val="en-GB"/>
        </w:rPr>
        <w:t>Two</w:t>
      </w:r>
      <w:r w:rsidRPr="6AF6D6F9" w:rsidR="6091F0A9">
        <w:rPr>
          <w:rFonts w:ascii="Arial" w:hAnsi="Arial" w:cs="Arial"/>
          <w:sz w:val="22"/>
          <w:szCs w:val="22"/>
          <w:lang w:val="en-GB"/>
        </w:rPr>
        <w:t xml:space="preserve"> </w:t>
      </w:r>
      <w:r w:rsidRPr="6AF6D6F9" w:rsidR="6091F0A9">
        <w:rPr>
          <w:rFonts w:ascii="Arial" w:hAnsi="Arial" w:cs="Arial"/>
          <w:sz w:val="22"/>
          <w:szCs w:val="22"/>
          <w:lang w:val="en-GB"/>
        </w:rPr>
        <w:t>distinct</w:t>
      </w:r>
      <w:r w:rsidRPr="6AF6D6F9" w:rsidR="1C5A7517">
        <w:rPr>
          <w:rFonts w:ascii="Arial" w:hAnsi="Arial" w:cs="Arial"/>
          <w:sz w:val="22"/>
          <w:szCs w:val="22"/>
          <w:lang w:val="en-GB"/>
        </w:rPr>
        <w:t xml:space="preserve"> types of </w:t>
      </w:r>
      <w:r w:rsidRPr="6AF6D6F9" w:rsidR="73E05C38">
        <w:rPr>
          <w:rFonts w:ascii="Arial" w:hAnsi="Arial" w:cs="Arial"/>
          <w:sz w:val="22"/>
          <w:szCs w:val="22"/>
          <w:lang w:val="en-GB"/>
        </w:rPr>
        <w:t>pipes</w:t>
      </w:r>
      <w:r w:rsidRPr="6AF6D6F9" w:rsidR="6091F0A9">
        <w:rPr>
          <w:rFonts w:ascii="Arial" w:hAnsi="Arial" w:cs="Arial"/>
          <w:sz w:val="22"/>
          <w:szCs w:val="22"/>
          <w:lang w:val="en-GB"/>
        </w:rPr>
        <w:t xml:space="preserve"> are in </w:t>
      </w:r>
      <w:r w:rsidRPr="6AF6D6F9" w:rsidR="6091F0A9">
        <w:rPr>
          <w:rFonts w:ascii="Arial" w:hAnsi="Arial" w:cs="Arial"/>
          <w:sz w:val="22"/>
          <w:szCs w:val="22"/>
          <w:lang w:val="en-GB"/>
        </w:rPr>
        <w:t>use</w:t>
      </w:r>
      <w:r w:rsidRPr="6AF6D6F9" w:rsidR="6091F0A9">
        <w:rPr>
          <w:rFonts w:ascii="Arial" w:hAnsi="Arial" w:cs="Arial"/>
          <w:sz w:val="22"/>
          <w:szCs w:val="22"/>
          <w:lang w:val="en-GB"/>
        </w:rPr>
        <w:t>:</w:t>
      </w:r>
      <w:r w:rsidRPr="6AF6D6F9" w:rsidR="306348DB">
        <w:rPr>
          <w:rFonts w:ascii="Arial" w:hAnsi="Arial" w:cs="Arial"/>
          <w:sz w:val="22"/>
          <w:szCs w:val="22"/>
          <w:lang w:val="en-GB"/>
        </w:rPr>
        <w:t xml:space="preserve"> </w:t>
      </w:r>
      <w:r w:rsidRPr="6AF6D6F9" w:rsidR="306348DB">
        <w:rPr>
          <w:rFonts w:ascii="Arial" w:hAnsi="Arial" w:cs="Arial"/>
          <w:sz w:val="22"/>
          <w:szCs w:val="22"/>
          <w:lang w:val="en-GB"/>
        </w:rPr>
        <w:t>an</w:t>
      </w:r>
      <w:r w:rsidRPr="6AF6D6F9" w:rsidR="306348DB">
        <w:rPr>
          <w:rFonts w:ascii="Arial" w:hAnsi="Arial" w:cs="Arial"/>
          <w:sz w:val="22"/>
          <w:szCs w:val="22"/>
          <w:lang w:val="en-GB"/>
        </w:rPr>
        <w:t xml:space="preserve"> </w:t>
      </w:r>
      <w:r w:rsidRPr="6AF6D6F9" w:rsidR="306348DB">
        <w:rPr>
          <w:rFonts w:ascii="Arial" w:hAnsi="Arial" w:cs="Arial"/>
          <w:sz w:val="22"/>
          <w:szCs w:val="22"/>
          <w:lang w:val="en-GB"/>
        </w:rPr>
        <w:t>inner</w:t>
      </w:r>
      <w:r w:rsidRPr="6AF6D6F9" w:rsidR="306348DB">
        <w:rPr>
          <w:rFonts w:ascii="Arial" w:hAnsi="Arial" w:cs="Arial"/>
          <w:sz w:val="22"/>
          <w:szCs w:val="22"/>
          <w:lang w:val="en-GB"/>
        </w:rPr>
        <w:t xml:space="preserve"> </w:t>
      </w:r>
      <w:r w:rsidRPr="6AF6D6F9" w:rsidR="6091F0A9">
        <w:rPr>
          <w:rFonts w:ascii="Arial" w:hAnsi="Arial" w:cs="Arial"/>
          <w:sz w:val="22"/>
          <w:szCs w:val="22"/>
          <w:lang w:val="en-GB"/>
        </w:rPr>
        <w:t xml:space="preserve">tube </w:t>
      </w:r>
      <w:r w:rsidRPr="6AF6D6F9" w:rsidR="306348DB">
        <w:rPr>
          <w:rFonts w:ascii="Arial" w:hAnsi="Arial" w:cs="Arial"/>
          <w:sz w:val="22"/>
          <w:szCs w:val="22"/>
          <w:lang w:val="en-GB"/>
        </w:rPr>
        <w:t>and</w:t>
      </w:r>
      <w:r w:rsidRPr="6AF6D6F9" w:rsidR="306348DB">
        <w:rPr>
          <w:rFonts w:ascii="Arial" w:hAnsi="Arial" w:cs="Arial"/>
          <w:sz w:val="22"/>
          <w:szCs w:val="22"/>
          <w:lang w:val="en-GB"/>
        </w:rPr>
        <w:t xml:space="preserve"> </w:t>
      </w:r>
      <w:r w:rsidRPr="6AF6D6F9" w:rsidR="306348DB">
        <w:rPr>
          <w:rFonts w:ascii="Arial" w:hAnsi="Arial" w:cs="Arial"/>
          <w:sz w:val="22"/>
          <w:szCs w:val="22"/>
          <w:lang w:val="en-GB"/>
        </w:rPr>
        <w:t>an</w:t>
      </w:r>
      <w:r w:rsidRPr="6AF6D6F9" w:rsidR="306348DB">
        <w:rPr>
          <w:rFonts w:ascii="Arial" w:hAnsi="Arial" w:cs="Arial"/>
          <w:sz w:val="22"/>
          <w:szCs w:val="22"/>
          <w:lang w:val="en-GB"/>
        </w:rPr>
        <w:t xml:space="preserve"> </w:t>
      </w:r>
      <w:r w:rsidRPr="6AF6D6F9" w:rsidR="306348DB">
        <w:rPr>
          <w:rFonts w:ascii="Arial" w:hAnsi="Arial" w:cs="Arial"/>
          <w:sz w:val="22"/>
          <w:szCs w:val="22"/>
          <w:lang w:val="en-GB"/>
        </w:rPr>
        <w:t>outer</w:t>
      </w:r>
      <w:r w:rsidRPr="6AF6D6F9" w:rsidR="306348DB">
        <w:rPr>
          <w:rFonts w:ascii="Arial" w:hAnsi="Arial" w:cs="Arial"/>
          <w:sz w:val="22"/>
          <w:szCs w:val="22"/>
          <w:lang w:val="en-GB"/>
        </w:rPr>
        <w:t xml:space="preserve"> tube. </w:t>
      </w:r>
      <w:r w:rsidRPr="6AF6D6F9" w:rsidR="6091F0A9">
        <w:rPr>
          <w:rFonts w:ascii="Arial" w:hAnsi="Arial" w:cs="Arial"/>
          <w:sz w:val="22"/>
          <w:szCs w:val="22"/>
          <w:lang w:val="en-GB"/>
        </w:rPr>
        <w:t xml:space="preserve">The </w:t>
      </w:r>
      <w:r w:rsidRPr="6AF6D6F9" w:rsidR="6091F0A9">
        <w:rPr>
          <w:rFonts w:ascii="Arial" w:hAnsi="Arial" w:cs="Arial"/>
          <w:sz w:val="22"/>
          <w:szCs w:val="22"/>
          <w:lang w:val="en-GB"/>
        </w:rPr>
        <w:t>inner</w:t>
      </w:r>
      <w:r w:rsidRPr="6AF6D6F9" w:rsidR="6091F0A9">
        <w:rPr>
          <w:rFonts w:ascii="Arial" w:hAnsi="Arial" w:cs="Arial"/>
          <w:sz w:val="22"/>
          <w:szCs w:val="22"/>
          <w:lang w:val="en-GB"/>
        </w:rPr>
        <w:t xml:space="preserve"> tube</w:t>
      </w:r>
      <w:r w:rsidRPr="6AF6D6F9" w:rsidR="306348DB">
        <w:rPr>
          <w:rFonts w:ascii="Arial" w:hAnsi="Arial" w:cs="Arial"/>
          <w:sz w:val="22"/>
          <w:szCs w:val="22"/>
          <w:lang w:val="en-GB"/>
        </w:rPr>
        <w:t xml:space="preserve"> is </w:t>
      </w:r>
      <w:r w:rsidRPr="6AF6D6F9" w:rsidR="306348DB">
        <w:rPr>
          <w:rFonts w:ascii="Arial" w:hAnsi="Arial" w:cs="Arial"/>
          <w:sz w:val="22"/>
          <w:szCs w:val="22"/>
          <w:lang w:val="en-GB"/>
        </w:rPr>
        <w:t>tran</w:t>
      </w:r>
      <w:r w:rsidRPr="6AF6D6F9" w:rsidR="3BC19E28">
        <w:rPr>
          <w:rFonts w:ascii="Arial" w:hAnsi="Arial" w:cs="Arial"/>
          <w:sz w:val="22"/>
          <w:szCs w:val="22"/>
          <w:lang w:val="en-GB"/>
        </w:rPr>
        <w:t>spar</w:t>
      </w:r>
      <w:r w:rsidRPr="6AF6D6F9" w:rsidR="6ED0F561">
        <w:rPr>
          <w:rFonts w:ascii="Arial" w:hAnsi="Arial" w:cs="Arial"/>
          <w:sz w:val="22"/>
          <w:szCs w:val="22"/>
          <w:lang w:val="en-GB"/>
        </w:rPr>
        <w:t>ent</w:t>
      </w:r>
      <w:r w:rsidRPr="6AF6D6F9" w:rsidR="306348DB">
        <w:rPr>
          <w:rFonts w:ascii="Arial" w:hAnsi="Arial" w:cs="Arial"/>
          <w:sz w:val="22"/>
          <w:szCs w:val="22"/>
          <w:lang w:val="en-GB"/>
        </w:rPr>
        <w:t xml:space="preserve"> </w:t>
      </w:r>
      <w:r w:rsidRPr="6AF6D6F9" w:rsidR="2B328BF1">
        <w:rPr>
          <w:rFonts w:ascii="Arial" w:hAnsi="Arial" w:cs="Arial"/>
          <w:sz w:val="22"/>
          <w:szCs w:val="22"/>
          <w:lang w:val="en-GB"/>
        </w:rPr>
        <w:t>with</w:t>
      </w:r>
      <w:r w:rsidRPr="6AF6D6F9" w:rsidR="2B328BF1">
        <w:rPr>
          <w:rFonts w:ascii="Arial" w:hAnsi="Arial" w:cs="Arial"/>
          <w:sz w:val="22"/>
          <w:szCs w:val="22"/>
          <w:lang w:val="en-GB"/>
        </w:rPr>
        <w:t xml:space="preserve"> a diameter of </w:t>
      </w:r>
      <w:r w:rsidRPr="6AF6D6F9" w:rsidR="468BA413">
        <w:rPr>
          <w:rFonts w:ascii="Arial" w:hAnsi="Arial" w:cs="Arial"/>
          <w:sz w:val="22"/>
          <w:szCs w:val="22"/>
          <w:lang w:val="en-GB"/>
        </w:rPr>
        <w:t>50 mm</w:t>
      </w:r>
      <w:r w:rsidRPr="6AF6D6F9" w:rsidR="2B328BF1">
        <w:rPr>
          <w:rFonts w:ascii="Arial" w:hAnsi="Arial" w:cs="Arial"/>
          <w:sz w:val="22"/>
          <w:szCs w:val="22"/>
          <w:lang w:val="en-GB"/>
        </w:rPr>
        <w:t xml:space="preserve"> </w:t>
      </w:r>
      <w:r w:rsidRPr="6AF6D6F9" w:rsidR="492FCB50">
        <w:rPr>
          <w:rFonts w:ascii="Arial" w:hAnsi="Arial" w:cs="Arial"/>
          <w:sz w:val="22"/>
          <w:szCs w:val="22"/>
          <w:lang w:val="en-GB"/>
        </w:rPr>
        <w:t>and</w:t>
      </w:r>
      <w:r w:rsidRPr="6AF6D6F9" w:rsidR="492FCB50">
        <w:rPr>
          <w:rFonts w:ascii="Arial" w:hAnsi="Arial" w:cs="Arial"/>
          <w:sz w:val="22"/>
          <w:szCs w:val="22"/>
          <w:lang w:val="en-GB"/>
        </w:rPr>
        <w:t xml:space="preserve"> </w:t>
      </w:r>
      <w:r w:rsidRPr="6AF6D6F9" w:rsidR="6091F0A9">
        <w:rPr>
          <w:rFonts w:ascii="Arial" w:hAnsi="Arial" w:cs="Arial"/>
          <w:sz w:val="22"/>
          <w:szCs w:val="22"/>
          <w:lang w:val="en-GB"/>
        </w:rPr>
        <w:t xml:space="preserve">serves </w:t>
      </w:r>
      <w:r w:rsidRPr="6AF6D6F9" w:rsidR="6091F0A9">
        <w:rPr>
          <w:rFonts w:ascii="Arial" w:hAnsi="Arial" w:cs="Arial"/>
          <w:sz w:val="22"/>
          <w:szCs w:val="22"/>
          <w:lang w:val="en-GB"/>
        </w:rPr>
        <w:t>to</w:t>
      </w:r>
      <w:r w:rsidRPr="6AF6D6F9" w:rsidR="6091F0A9">
        <w:rPr>
          <w:rFonts w:ascii="Arial" w:hAnsi="Arial" w:cs="Arial"/>
          <w:sz w:val="22"/>
          <w:szCs w:val="22"/>
          <w:lang w:val="en-GB"/>
        </w:rPr>
        <w:t xml:space="preserve"> </w:t>
      </w:r>
      <w:r w:rsidRPr="6AF6D6F9" w:rsidR="492FCB50">
        <w:rPr>
          <w:rFonts w:ascii="Arial" w:hAnsi="Arial" w:cs="Arial"/>
          <w:sz w:val="22"/>
          <w:szCs w:val="22"/>
          <w:lang w:val="en-GB"/>
        </w:rPr>
        <w:t>hold</w:t>
      </w:r>
      <w:r w:rsidRPr="6AF6D6F9" w:rsidR="492FCB50">
        <w:rPr>
          <w:rFonts w:ascii="Arial" w:hAnsi="Arial" w:cs="Arial"/>
          <w:sz w:val="22"/>
          <w:szCs w:val="22"/>
          <w:lang w:val="en-GB"/>
        </w:rPr>
        <w:t xml:space="preserve"> </w:t>
      </w:r>
      <w:r w:rsidRPr="6AF6D6F9" w:rsidR="492FCB50">
        <w:rPr>
          <w:rFonts w:ascii="Arial" w:hAnsi="Arial" w:cs="Arial"/>
          <w:sz w:val="22"/>
          <w:szCs w:val="22"/>
          <w:lang w:val="en-GB"/>
        </w:rPr>
        <w:t>the</w:t>
      </w:r>
      <w:r w:rsidRPr="6AF6D6F9" w:rsidR="492FCB50">
        <w:rPr>
          <w:rFonts w:ascii="Arial" w:hAnsi="Arial" w:cs="Arial"/>
          <w:sz w:val="22"/>
          <w:szCs w:val="22"/>
          <w:lang w:val="en-GB"/>
        </w:rPr>
        <w:t xml:space="preserve"> </w:t>
      </w:r>
      <w:r w:rsidRPr="6AF6D6F9" w:rsidR="492FCB50">
        <w:rPr>
          <w:rFonts w:ascii="Arial" w:hAnsi="Arial" w:cs="Arial"/>
          <w:sz w:val="22"/>
          <w:szCs w:val="22"/>
          <w:lang w:val="en-GB"/>
        </w:rPr>
        <w:t>cables</w:t>
      </w:r>
      <w:r w:rsidRPr="6AF6D6F9" w:rsidR="492FCB50">
        <w:rPr>
          <w:rFonts w:ascii="Arial" w:hAnsi="Arial" w:cs="Arial"/>
          <w:sz w:val="22"/>
          <w:szCs w:val="22"/>
          <w:lang w:val="en-GB"/>
        </w:rPr>
        <w:t xml:space="preserve"> </w:t>
      </w:r>
      <w:r w:rsidRPr="6AF6D6F9" w:rsidR="492FCB50">
        <w:rPr>
          <w:rFonts w:ascii="Arial" w:hAnsi="Arial" w:cs="Arial"/>
          <w:sz w:val="22"/>
          <w:szCs w:val="22"/>
          <w:lang w:val="en-GB"/>
        </w:rPr>
        <w:t>and</w:t>
      </w:r>
      <w:r w:rsidRPr="6AF6D6F9" w:rsidR="492FCB50">
        <w:rPr>
          <w:rFonts w:ascii="Arial" w:hAnsi="Arial" w:cs="Arial"/>
          <w:sz w:val="22"/>
          <w:szCs w:val="22"/>
          <w:lang w:val="en-GB"/>
        </w:rPr>
        <w:t xml:space="preserve"> </w:t>
      </w:r>
      <w:r w:rsidRPr="6AF6D6F9" w:rsidR="492FCB50">
        <w:rPr>
          <w:rFonts w:ascii="Arial" w:hAnsi="Arial" w:cs="Arial"/>
          <w:sz w:val="22"/>
          <w:szCs w:val="22"/>
          <w:lang w:val="en-GB"/>
        </w:rPr>
        <w:t>the</w:t>
      </w:r>
      <w:r w:rsidRPr="6AF6D6F9" w:rsidR="492FCB50">
        <w:rPr>
          <w:rFonts w:ascii="Arial" w:hAnsi="Arial" w:cs="Arial"/>
          <w:sz w:val="22"/>
          <w:szCs w:val="22"/>
          <w:lang w:val="en-GB"/>
        </w:rPr>
        <w:t xml:space="preserve"> </w:t>
      </w:r>
      <w:r w:rsidRPr="6AF6D6F9" w:rsidR="6091F0A9">
        <w:rPr>
          <w:rFonts w:ascii="Arial" w:hAnsi="Arial" w:cs="Arial"/>
          <w:sz w:val="22"/>
          <w:szCs w:val="22"/>
          <w:lang w:val="en-GB"/>
        </w:rPr>
        <w:t xml:space="preserve">LED </w:t>
      </w:r>
      <w:r w:rsidRPr="6AF6D6F9" w:rsidR="492FCB50">
        <w:rPr>
          <w:rFonts w:ascii="Arial" w:hAnsi="Arial" w:cs="Arial"/>
          <w:sz w:val="22"/>
          <w:szCs w:val="22"/>
          <w:lang w:val="en-GB"/>
        </w:rPr>
        <w:t>stri</w:t>
      </w:r>
      <w:r w:rsidRPr="6AF6D6F9" w:rsidR="003A7717">
        <w:rPr>
          <w:rFonts w:ascii="Arial" w:hAnsi="Arial" w:cs="Arial"/>
          <w:sz w:val="22"/>
          <w:szCs w:val="22"/>
          <w:lang w:val="en-GB"/>
        </w:rPr>
        <w:t>p</w:t>
      </w:r>
      <w:r w:rsidRPr="6AF6D6F9" w:rsidR="1F9CEF60">
        <w:rPr>
          <w:rFonts w:ascii="Arial" w:hAnsi="Arial" w:cs="Arial"/>
          <w:sz w:val="22"/>
          <w:szCs w:val="22"/>
          <w:lang w:val="en-GB"/>
        </w:rPr>
        <w:t xml:space="preserve">. </w:t>
      </w:r>
      <w:r w:rsidRPr="6AF6D6F9" w:rsidR="15759651">
        <w:rPr>
          <w:rFonts w:ascii="Arial" w:hAnsi="Arial" w:cs="Arial"/>
          <w:sz w:val="22"/>
          <w:szCs w:val="22"/>
          <w:lang w:val="en-GB"/>
        </w:rPr>
        <w:t>It</w:t>
      </w:r>
      <w:r w:rsidRPr="6AF6D6F9" w:rsidR="6091F0A9">
        <w:rPr>
          <w:rFonts w:ascii="Arial" w:hAnsi="Arial" w:cs="Arial"/>
          <w:sz w:val="22"/>
          <w:szCs w:val="22"/>
          <w:lang w:val="en-GB"/>
        </w:rPr>
        <w:t xml:space="preserve"> is </w:t>
      </w:r>
      <w:r w:rsidRPr="6AF6D6F9" w:rsidR="1F9CEF60">
        <w:rPr>
          <w:rFonts w:ascii="Arial" w:hAnsi="Arial" w:cs="Arial"/>
          <w:sz w:val="22"/>
          <w:szCs w:val="22"/>
          <w:lang w:val="en-GB"/>
        </w:rPr>
        <w:t>trans</w:t>
      </w:r>
      <w:r w:rsidRPr="6AF6D6F9" w:rsidR="3084E4DA">
        <w:rPr>
          <w:rFonts w:ascii="Arial" w:hAnsi="Arial" w:cs="Arial"/>
          <w:sz w:val="22"/>
          <w:szCs w:val="22"/>
          <w:lang w:val="en-GB"/>
        </w:rPr>
        <w:t>parent</w:t>
      </w:r>
      <w:r w:rsidRPr="6AF6D6F9" w:rsidR="6091F0A9">
        <w:rPr>
          <w:rFonts w:ascii="Arial" w:hAnsi="Arial" w:cs="Arial"/>
          <w:sz w:val="22"/>
          <w:szCs w:val="22"/>
          <w:lang w:val="en-GB"/>
        </w:rPr>
        <w:t xml:space="preserve">, </w:t>
      </w:r>
      <w:r w:rsidRPr="6AF6D6F9" w:rsidR="6091F0A9">
        <w:rPr>
          <w:rFonts w:ascii="Arial" w:hAnsi="Arial" w:cs="Arial"/>
          <w:sz w:val="22"/>
          <w:szCs w:val="22"/>
          <w:lang w:val="en-GB"/>
        </w:rPr>
        <w:t>allowing</w:t>
      </w:r>
      <w:r w:rsidRPr="6AF6D6F9" w:rsidR="1F9CEF60">
        <w:rPr>
          <w:rFonts w:ascii="Arial" w:hAnsi="Arial" w:cs="Arial"/>
          <w:sz w:val="22"/>
          <w:szCs w:val="22"/>
          <w:lang w:val="en-GB"/>
        </w:rPr>
        <w:t xml:space="preserve"> </w:t>
      </w:r>
      <w:r w:rsidRPr="6AF6D6F9" w:rsidR="1F9CEF60">
        <w:rPr>
          <w:rFonts w:ascii="Arial" w:hAnsi="Arial" w:cs="Arial"/>
          <w:sz w:val="22"/>
          <w:szCs w:val="22"/>
          <w:lang w:val="en-GB"/>
        </w:rPr>
        <w:t>the</w:t>
      </w:r>
      <w:r w:rsidRPr="6AF6D6F9" w:rsidR="1F9CEF60">
        <w:rPr>
          <w:rFonts w:ascii="Arial" w:hAnsi="Arial" w:cs="Arial"/>
          <w:sz w:val="22"/>
          <w:szCs w:val="22"/>
          <w:lang w:val="en-GB"/>
        </w:rPr>
        <w:t xml:space="preserve"> </w:t>
      </w:r>
      <w:r w:rsidRPr="6AF6D6F9" w:rsidR="044089E7">
        <w:rPr>
          <w:rFonts w:ascii="Arial" w:hAnsi="Arial" w:cs="Arial"/>
          <w:sz w:val="22"/>
          <w:szCs w:val="22"/>
          <w:lang w:val="en-GB"/>
        </w:rPr>
        <w:t>light</w:t>
      </w:r>
      <w:r w:rsidRPr="6AF6D6F9" w:rsidR="1F9CEF60">
        <w:rPr>
          <w:rFonts w:ascii="Arial" w:hAnsi="Arial" w:cs="Arial"/>
          <w:sz w:val="22"/>
          <w:szCs w:val="22"/>
          <w:lang w:val="en-GB"/>
        </w:rPr>
        <w:t xml:space="preserve"> </w:t>
      </w:r>
      <w:r w:rsidRPr="6AF6D6F9" w:rsidR="6091F0A9">
        <w:rPr>
          <w:rFonts w:ascii="Arial" w:hAnsi="Arial" w:cs="Arial"/>
          <w:sz w:val="22"/>
          <w:szCs w:val="22"/>
          <w:lang w:val="en-GB"/>
        </w:rPr>
        <w:t>emitted</w:t>
      </w:r>
      <w:r w:rsidRPr="6AF6D6F9" w:rsidR="6091F0A9">
        <w:rPr>
          <w:rFonts w:ascii="Arial" w:hAnsi="Arial" w:cs="Arial"/>
          <w:sz w:val="22"/>
          <w:szCs w:val="22"/>
          <w:lang w:val="en-GB"/>
        </w:rPr>
        <w:t xml:space="preserve"> </w:t>
      </w:r>
      <w:r w:rsidRPr="6AF6D6F9" w:rsidR="6091F0A9">
        <w:rPr>
          <w:rFonts w:ascii="Arial" w:hAnsi="Arial" w:cs="Arial"/>
          <w:sz w:val="22"/>
          <w:szCs w:val="22"/>
          <w:lang w:val="en-GB"/>
        </w:rPr>
        <w:t>by</w:t>
      </w:r>
      <w:r w:rsidRPr="6AF6D6F9" w:rsidR="6091F0A9">
        <w:rPr>
          <w:rFonts w:ascii="Arial" w:hAnsi="Arial" w:cs="Arial"/>
          <w:sz w:val="22"/>
          <w:szCs w:val="22"/>
          <w:lang w:val="en-GB"/>
        </w:rPr>
        <w:t xml:space="preserve"> </w:t>
      </w:r>
      <w:r w:rsidRPr="6AF6D6F9" w:rsidR="6091F0A9">
        <w:rPr>
          <w:rFonts w:ascii="Arial" w:hAnsi="Arial" w:cs="Arial"/>
          <w:sz w:val="22"/>
          <w:szCs w:val="22"/>
          <w:lang w:val="en-GB"/>
        </w:rPr>
        <w:t>the</w:t>
      </w:r>
      <w:r w:rsidRPr="6AF6D6F9" w:rsidR="6091F0A9">
        <w:rPr>
          <w:rFonts w:ascii="Arial" w:hAnsi="Arial" w:cs="Arial"/>
          <w:sz w:val="22"/>
          <w:szCs w:val="22"/>
          <w:lang w:val="en-GB"/>
        </w:rPr>
        <w:t xml:space="preserve"> </w:t>
      </w:r>
      <w:r w:rsidRPr="6AF6D6F9" w:rsidR="6091F0A9">
        <w:rPr>
          <w:rFonts w:ascii="Arial" w:hAnsi="Arial" w:cs="Arial"/>
          <w:sz w:val="22"/>
          <w:szCs w:val="22"/>
          <w:lang w:val="en-GB"/>
        </w:rPr>
        <w:t>LED strip</w:t>
      </w:r>
      <w:r w:rsidRPr="6AF6D6F9" w:rsidR="6091F0A9">
        <w:rPr>
          <w:rFonts w:ascii="Arial" w:hAnsi="Arial" w:cs="Arial"/>
          <w:sz w:val="22"/>
          <w:szCs w:val="22"/>
          <w:lang w:val="en-GB"/>
        </w:rPr>
        <w:t xml:space="preserve"> </w:t>
      </w:r>
      <w:r w:rsidRPr="6AF6D6F9" w:rsidR="6091F0A9">
        <w:rPr>
          <w:rFonts w:ascii="Arial" w:hAnsi="Arial" w:cs="Arial"/>
          <w:sz w:val="22"/>
          <w:szCs w:val="22"/>
          <w:lang w:val="en-GB"/>
        </w:rPr>
        <w:t>to</w:t>
      </w:r>
      <w:r w:rsidRPr="6AF6D6F9" w:rsidR="6091F0A9">
        <w:rPr>
          <w:rFonts w:ascii="Arial" w:hAnsi="Arial" w:cs="Arial"/>
          <w:sz w:val="22"/>
          <w:szCs w:val="22"/>
          <w:lang w:val="en-GB"/>
        </w:rPr>
        <w:t xml:space="preserve"> pass</w:t>
      </w:r>
      <w:r w:rsidRPr="6AF6D6F9" w:rsidR="1924E356">
        <w:rPr>
          <w:rFonts w:ascii="Arial" w:hAnsi="Arial" w:cs="Arial"/>
          <w:sz w:val="22"/>
          <w:szCs w:val="22"/>
          <w:lang w:val="en-GB"/>
        </w:rPr>
        <w:t xml:space="preserve"> </w:t>
      </w:r>
      <w:r w:rsidRPr="6AF6D6F9" w:rsidR="1924E356">
        <w:rPr>
          <w:rFonts w:ascii="Arial" w:hAnsi="Arial" w:cs="Arial"/>
          <w:sz w:val="22"/>
          <w:szCs w:val="22"/>
          <w:lang w:val="en-GB"/>
        </w:rPr>
        <w:t>through</w:t>
      </w:r>
      <w:r w:rsidRPr="6AF6D6F9" w:rsidR="1924E356">
        <w:rPr>
          <w:rFonts w:ascii="Arial" w:hAnsi="Arial" w:cs="Arial"/>
          <w:sz w:val="22"/>
          <w:szCs w:val="22"/>
          <w:lang w:val="en-GB"/>
        </w:rPr>
        <w:t xml:space="preserve"> </w:t>
      </w:r>
      <w:r w:rsidRPr="6AF6D6F9" w:rsidR="1924E356">
        <w:rPr>
          <w:rFonts w:ascii="Arial" w:hAnsi="Arial" w:cs="Arial"/>
          <w:sz w:val="22"/>
          <w:szCs w:val="22"/>
          <w:lang w:val="en-GB"/>
        </w:rPr>
        <w:t>to</w:t>
      </w:r>
      <w:r w:rsidRPr="6AF6D6F9" w:rsidR="1924E356">
        <w:rPr>
          <w:rFonts w:ascii="Arial" w:hAnsi="Arial" w:cs="Arial"/>
          <w:sz w:val="22"/>
          <w:szCs w:val="22"/>
          <w:lang w:val="en-GB"/>
        </w:rPr>
        <w:t xml:space="preserve"> </w:t>
      </w:r>
      <w:r w:rsidRPr="6AF6D6F9" w:rsidR="1924E356">
        <w:rPr>
          <w:rFonts w:ascii="Arial" w:hAnsi="Arial" w:cs="Arial"/>
          <w:sz w:val="22"/>
          <w:szCs w:val="22"/>
          <w:lang w:val="en-GB"/>
        </w:rPr>
        <w:t>the</w:t>
      </w:r>
      <w:r w:rsidRPr="6AF6D6F9" w:rsidR="1924E356">
        <w:rPr>
          <w:rFonts w:ascii="Arial" w:hAnsi="Arial" w:cs="Arial"/>
          <w:sz w:val="22"/>
          <w:szCs w:val="22"/>
          <w:lang w:val="en-GB"/>
        </w:rPr>
        <w:t xml:space="preserve"> </w:t>
      </w:r>
      <w:r w:rsidRPr="6AF6D6F9" w:rsidR="1924E356">
        <w:rPr>
          <w:rFonts w:ascii="Arial" w:hAnsi="Arial" w:cs="Arial"/>
          <w:sz w:val="22"/>
          <w:szCs w:val="22"/>
          <w:lang w:val="en-GB"/>
        </w:rPr>
        <w:t>outside</w:t>
      </w:r>
      <w:r w:rsidRPr="6AF6D6F9" w:rsidR="1924E356">
        <w:rPr>
          <w:rFonts w:ascii="Arial" w:hAnsi="Arial" w:cs="Arial"/>
          <w:sz w:val="22"/>
          <w:szCs w:val="22"/>
          <w:lang w:val="en-GB"/>
        </w:rPr>
        <w:t xml:space="preserve">, </w:t>
      </w:r>
      <w:r w:rsidRPr="6AF6D6F9" w:rsidR="6091F0A9">
        <w:rPr>
          <w:rFonts w:ascii="Arial" w:hAnsi="Arial" w:cs="Arial"/>
          <w:sz w:val="22"/>
          <w:szCs w:val="22"/>
          <w:lang w:val="en-GB"/>
        </w:rPr>
        <w:t>where</w:t>
      </w:r>
      <w:r w:rsidRPr="6AF6D6F9" w:rsidR="6091F0A9">
        <w:rPr>
          <w:rFonts w:ascii="Arial" w:hAnsi="Arial" w:cs="Arial"/>
          <w:sz w:val="22"/>
          <w:szCs w:val="22"/>
          <w:lang w:val="en-GB"/>
        </w:rPr>
        <w:t xml:space="preserve"> </w:t>
      </w:r>
      <w:r w:rsidRPr="6AF6D6F9" w:rsidR="6091F0A9">
        <w:rPr>
          <w:rFonts w:ascii="Arial" w:hAnsi="Arial" w:cs="Arial"/>
          <w:sz w:val="22"/>
          <w:szCs w:val="22"/>
          <w:lang w:val="en-GB"/>
        </w:rPr>
        <w:t>it</w:t>
      </w:r>
      <w:r w:rsidRPr="6AF6D6F9" w:rsidR="6091F0A9">
        <w:rPr>
          <w:rFonts w:ascii="Arial" w:hAnsi="Arial" w:cs="Arial"/>
          <w:sz w:val="22"/>
          <w:szCs w:val="22"/>
          <w:lang w:val="en-GB"/>
        </w:rPr>
        <w:t xml:space="preserve"> is </w:t>
      </w:r>
      <w:r w:rsidRPr="6AF6D6F9" w:rsidR="6091F0A9">
        <w:rPr>
          <w:rFonts w:ascii="Arial" w:hAnsi="Arial" w:cs="Arial"/>
          <w:sz w:val="22"/>
          <w:szCs w:val="22"/>
          <w:lang w:val="en-GB"/>
        </w:rPr>
        <w:t>somewhat</w:t>
      </w:r>
      <w:r w:rsidRPr="6AF6D6F9" w:rsidR="6091F0A9">
        <w:rPr>
          <w:rFonts w:ascii="Arial" w:hAnsi="Arial" w:cs="Arial"/>
          <w:sz w:val="22"/>
          <w:szCs w:val="22"/>
          <w:lang w:val="en-GB"/>
        </w:rPr>
        <w:t xml:space="preserve"> </w:t>
      </w:r>
      <w:r w:rsidRPr="6AF6D6F9" w:rsidR="6091F0A9">
        <w:rPr>
          <w:rFonts w:ascii="Arial" w:hAnsi="Arial" w:cs="Arial"/>
          <w:sz w:val="22"/>
          <w:szCs w:val="22"/>
          <w:lang w:val="en-GB"/>
        </w:rPr>
        <w:t>diffused</w:t>
      </w:r>
      <w:r w:rsidRPr="6AF6D6F9" w:rsidR="6091F0A9">
        <w:rPr>
          <w:rFonts w:ascii="Arial" w:hAnsi="Arial" w:cs="Arial"/>
          <w:sz w:val="22"/>
          <w:szCs w:val="22"/>
          <w:lang w:val="en-GB"/>
        </w:rPr>
        <w:t>.</w:t>
      </w:r>
      <w:r w:rsidRPr="6AF6D6F9" w:rsidR="003A7717">
        <w:rPr>
          <w:rFonts w:ascii="Arial" w:hAnsi="Arial" w:cs="Arial"/>
          <w:sz w:val="22"/>
          <w:szCs w:val="22"/>
          <w:lang w:val="en-GB"/>
        </w:rPr>
        <w:t xml:space="preserve"> </w:t>
      </w:r>
      <w:r w:rsidRPr="6AF6D6F9" w:rsidR="4608EC87">
        <w:rPr>
          <w:rFonts w:ascii="Arial" w:hAnsi="Arial" w:cs="Arial"/>
          <w:sz w:val="22"/>
          <w:szCs w:val="22"/>
          <w:lang w:val="en-GB"/>
        </w:rPr>
        <w:t xml:space="preserve">The </w:t>
      </w:r>
      <w:r w:rsidRPr="6AF6D6F9" w:rsidR="4608EC87">
        <w:rPr>
          <w:rFonts w:ascii="Arial" w:hAnsi="Arial" w:cs="Arial"/>
          <w:sz w:val="22"/>
          <w:szCs w:val="22"/>
          <w:lang w:val="en-GB"/>
        </w:rPr>
        <w:t>inner</w:t>
      </w:r>
      <w:r w:rsidRPr="6AF6D6F9" w:rsidR="4608EC87">
        <w:rPr>
          <w:rFonts w:ascii="Arial" w:hAnsi="Arial" w:cs="Arial"/>
          <w:sz w:val="22"/>
          <w:szCs w:val="22"/>
          <w:lang w:val="en-GB"/>
        </w:rPr>
        <w:t xml:space="preserve"> pipe is </w:t>
      </w:r>
      <w:r w:rsidRPr="6AF6D6F9" w:rsidR="2B328BF1">
        <w:rPr>
          <w:rFonts w:ascii="Arial" w:hAnsi="Arial" w:cs="Arial"/>
          <w:sz w:val="22"/>
          <w:szCs w:val="22"/>
          <w:lang w:val="en-GB"/>
        </w:rPr>
        <w:t>centred</w:t>
      </w:r>
      <w:r w:rsidRPr="6AF6D6F9" w:rsidR="4608EC87">
        <w:rPr>
          <w:rFonts w:ascii="Arial" w:hAnsi="Arial" w:cs="Arial"/>
          <w:sz w:val="22"/>
          <w:szCs w:val="22"/>
          <w:lang w:val="en-GB"/>
        </w:rPr>
        <w:t xml:space="preserve"> </w:t>
      </w:r>
      <w:r w:rsidRPr="6AF6D6F9" w:rsidR="6091F0A9">
        <w:rPr>
          <w:rFonts w:ascii="Arial" w:hAnsi="Arial" w:cs="Arial"/>
          <w:sz w:val="22"/>
          <w:szCs w:val="22"/>
          <w:lang w:val="en-GB"/>
        </w:rPr>
        <w:t>within</w:t>
      </w:r>
      <w:r w:rsidRPr="6AF6D6F9" w:rsidR="4608EC87">
        <w:rPr>
          <w:rFonts w:ascii="Arial" w:hAnsi="Arial" w:cs="Arial"/>
          <w:sz w:val="22"/>
          <w:szCs w:val="22"/>
          <w:lang w:val="en-GB"/>
        </w:rPr>
        <w:t xml:space="preserve"> </w:t>
      </w:r>
      <w:r w:rsidRPr="6AF6D6F9" w:rsidR="4608EC87">
        <w:rPr>
          <w:rFonts w:ascii="Arial" w:hAnsi="Arial" w:cs="Arial"/>
          <w:sz w:val="22"/>
          <w:szCs w:val="22"/>
          <w:lang w:val="en-GB"/>
        </w:rPr>
        <w:t>the</w:t>
      </w:r>
      <w:r w:rsidRPr="6AF6D6F9" w:rsidR="4608EC87">
        <w:rPr>
          <w:rFonts w:ascii="Arial" w:hAnsi="Arial" w:cs="Arial"/>
          <w:sz w:val="22"/>
          <w:szCs w:val="22"/>
          <w:lang w:val="en-GB"/>
        </w:rPr>
        <w:t xml:space="preserve"> </w:t>
      </w:r>
      <w:r w:rsidRPr="6AF6D6F9" w:rsidR="2B328BF1">
        <w:rPr>
          <w:rFonts w:ascii="Arial" w:hAnsi="Arial" w:cs="Arial"/>
          <w:sz w:val="22"/>
          <w:szCs w:val="22"/>
          <w:lang w:val="en-GB"/>
        </w:rPr>
        <w:t>outer</w:t>
      </w:r>
      <w:r w:rsidRPr="6AF6D6F9" w:rsidR="2B328BF1">
        <w:rPr>
          <w:rFonts w:ascii="Arial" w:hAnsi="Arial" w:cs="Arial"/>
          <w:sz w:val="22"/>
          <w:szCs w:val="22"/>
          <w:lang w:val="en-GB"/>
        </w:rPr>
        <w:t xml:space="preserve"> pipe</w:t>
      </w:r>
      <w:r w:rsidRPr="6AF6D6F9" w:rsidR="12B08883">
        <w:rPr>
          <w:rFonts w:ascii="Arial" w:hAnsi="Arial" w:cs="Arial"/>
          <w:sz w:val="22"/>
          <w:szCs w:val="22"/>
          <w:lang w:val="en-GB"/>
        </w:rPr>
        <w:t>.</w:t>
      </w:r>
      <w:r w:rsidRPr="6AF6D6F9" w:rsidR="6091F0A9">
        <w:rPr>
          <w:rFonts w:ascii="Arial" w:hAnsi="Arial" w:cs="Arial"/>
          <w:sz w:val="22"/>
          <w:szCs w:val="22"/>
          <w:lang w:val="en-GB"/>
        </w:rPr>
        <w:t xml:space="preserve"> </w:t>
      </w:r>
      <w:r w:rsidRPr="6AF6D6F9" w:rsidR="12B08883">
        <w:rPr>
          <w:rFonts w:ascii="Arial" w:hAnsi="Arial" w:cs="Arial"/>
          <w:sz w:val="22"/>
          <w:szCs w:val="22"/>
          <w:lang w:val="en-GB"/>
        </w:rPr>
        <w:t xml:space="preserve">The </w:t>
      </w:r>
      <w:r w:rsidRPr="6AF6D6F9" w:rsidR="12B08883">
        <w:rPr>
          <w:rFonts w:ascii="Arial" w:hAnsi="Arial" w:cs="Arial"/>
          <w:sz w:val="22"/>
          <w:szCs w:val="22"/>
          <w:lang w:val="en-GB"/>
        </w:rPr>
        <w:t>outer</w:t>
      </w:r>
      <w:r w:rsidRPr="6AF6D6F9" w:rsidR="12B08883">
        <w:rPr>
          <w:rFonts w:ascii="Arial" w:hAnsi="Arial" w:cs="Arial"/>
          <w:sz w:val="22"/>
          <w:szCs w:val="22"/>
          <w:lang w:val="en-GB"/>
        </w:rPr>
        <w:t xml:space="preserve"> pipe</w:t>
      </w:r>
      <w:r w:rsidRPr="6AF6D6F9" w:rsidR="6091F0A9">
        <w:rPr>
          <w:rFonts w:ascii="Arial" w:hAnsi="Arial" w:cs="Arial"/>
          <w:sz w:val="22"/>
          <w:szCs w:val="22"/>
          <w:lang w:val="en-GB"/>
        </w:rPr>
        <w:t xml:space="preserve"> is </w:t>
      </w:r>
      <w:r w:rsidRPr="6AF6D6F9" w:rsidR="688E2843">
        <w:rPr>
          <w:rFonts w:ascii="Arial" w:hAnsi="Arial" w:cs="Arial"/>
          <w:sz w:val="22"/>
          <w:szCs w:val="22"/>
          <w:lang w:val="en-GB"/>
        </w:rPr>
        <w:t>satin</w:t>
      </w:r>
      <w:r w:rsidRPr="6AF6D6F9" w:rsidR="43882969">
        <w:rPr>
          <w:rFonts w:ascii="Arial" w:hAnsi="Arial" w:cs="Arial"/>
          <w:sz w:val="22"/>
          <w:szCs w:val="22"/>
          <w:lang w:val="en-GB"/>
        </w:rPr>
        <w:t xml:space="preserve"> </w:t>
      </w:r>
      <w:r w:rsidRPr="6AF6D6F9" w:rsidR="43882969">
        <w:rPr>
          <w:rFonts w:ascii="Arial" w:hAnsi="Arial" w:cs="Arial"/>
          <w:sz w:val="22"/>
          <w:szCs w:val="22"/>
          <w:lang w:val="en-GB"/>
        </w:rPr>
        <w:t>with</w:t>
      </w:r>
      <w:r w:rsidRPr="6AF6D6F9" w:rsidR="43882969">
        <w:rPr>
          <w:rFonts w:ascii="Arial" w:hAnsi="Arial" w:cs="Arial"/>
          <w:sz w:val="22"/>
          <w:szCs w:val="22"/>
          <w:lang w:val="en-GB"/>
        </w:rPr>
        <w:t xml:space="preserve"> a diameter of 80 mm. </w:t>
      </w:r>
      <w:r w:rsidRPr="6AF6D6F9" w:rsidR="6091F0A9">
        <w:rPr>
          <w:rFonts w:ascii="Arial" w:hAnsi="Arial" w:cs="Arial"/>
          <w:sz w:val="22"/>
          <w:szCs w:val="22"/>
          <w:lang w:val="en-GB"/>
        </w:rPr>
        <w:t xml:space="preserve">The </w:t>
      </w:r>
      <w:r w:rsidRPr="6AF6D6F9" w:rsidR="6091F0A9">
        <w:rPr>
          <w:rFonts w:ascii="Arial" w:hAnsi="Arial" w:cs="Arial"/>
          <w:sz w:val="22"/>
          <w:szCs w:val="22"/>
          <w:lang w:val="en-GB"/>
        </w:rPr>
        <w:t>s</w:t>
      </w:r>
      <w:r w:rsidRPr="6AF6D6F9" w:rsidR="688E2843">
        <w:rPr>
          <w:rFonts w:ascii="Arial" w:hAnsi="Arial" w:cs="Arial"/>
          <w:sz w:val="22"/>
          <w:szCs w:val="22"/>
          <w:lang w:val="en-GB"/>
        </w:rPr>
        <w:t>atin</w:t>
      </w:r>
      <w:r w:rsidRPr="6AF6D6F9" w:rsidR="6091F0A9">
        <w:rPr>
          <w:rFonts w:ascii="Arial" w:hAnsi="Arial" w:cs="Arial"/>
          <w:sz w:val="22"/>
          <w:szCs w:val="22"/>
          <w:lang w:val="en-GB"/>
        </w:rPr>
        <w:t xml:space="preserve"> nature of </w:t>
      </w:r>
      <w:r w:rsidRPr="6AF6D6F9" w:rsidR="6091F0A9">
        <w:rPr>
          <w:rFonts w:ascii="Arial" w:hAnsi="Arial" w:cs="Arial"/>
          <w:sz w:val="22"/>
          <w:szCs w:val="22"/>
          <w:lang w:val="en-GB"/>
        </w:rPr>
        <w:t>the</w:t>
      </w:r>
      <w:r w:rsidRPr="6AF6D6F9" w:rsidR="6091F0A9">
        <w:rPr>
          <w:rFonts w:ascii="Arial" w:hAnsi="Arial" w:cs="Arial"/>
          <w:sz w:val="22"/>
          <w:szCs w:val="22"/>
          <w:lang w:val="en-GB"/>
        </w:rPr>
        <w:t xml:space="preserve"> </w:t>
      </w:r>
      <w:r w:rsidRPr="6AF6D6F9" w:rsidR="6091F0A9">
        <w:rPr>
          <w:rFonts w:ascii="Arial" w:hAnsi="Arial" w:cs="Arial"/>
          <w:sz w:val="22"/>
          <w:szCs w:val="22"/>
          <w:lang w:val="en-GB"/>
        </w:rPr>
        <w:t>outer</w:t>
      </w:r>
      <w:r w:rsidRPr="6AF6D6F9" w:rsidR="6091F0A9">
        <w:rPr>
          <w:rFonts w:ascii="Arial" w:hAnsi="Arial" w:cs="Arial"/>
          <w:sz w:val="22"/>
          <w:szCs w:val="22"/>
          <w:lang w:val="en-GB"/>
        </w:rPr>
        <w:t xml:space="preserve"> pipe </w:t>
      </w:r>
      <w:r w:rsidRPr="6AF6D6F9" w:rsidR="6091F0A9">
        <w:rPr>
          <w:rFonts w:ascii="Arial" w:hAnsi="Arial" w:cs="Arial"/>
          <w:sz w:val="22"/>
          <w:szCs w:val="22"/>
          <w:lang w:val="en-GB"/>
        </w:rPr>
        <w:t>diffuses</w:t>
      </w:r>
      <w:r w:rsidRPr="6AF6D6F9" w:rsidR="6091F0A9">
        <w:rPr>
          <w:rFonts w:ascii="Arial" w:hAnsi="Arial" w:cs="Arial"/>
          <w:sz w:val="22"/>
          <w:szCs w:val="22"/>
          <w:lang w:val="en-GB"/>
        </w:rPr>
        <w:t xml:space="preserve"> </w:t>
      </w:r>
      <w:r w:rsidRPr="6AF6D6F9" w:rsidR="6091F0A9">
        <w:rPr>
          <w:rFonts w:ascii="Arial" w:hAnsi="Arial" w:cs="Arial"/>
          <w:sz w:val="22"/>
          <w:szCs w:val="22"/>
          <w:lang w:val="en-GB"/>
        </w:rPr>
        <w:t>the</w:t>
      </w:r>
      <w:r w:rsidRPr="6AF6D6F9" w:rsidR="6091F0A9">
        <w:rPr>
          <w:rFonts w:ascii="Arial" w:hAnsi="Arial" w:cs="Arial"/>
          <w:sz w:val="22"/>
          <w:szCs w:val="22"/>
          <w:lang w:val="en-GB"/>
        </w:rPr>
        <w:t xml:space="preserve"> light </w:t>
      </w:r>
      <w:r w:rsidRPr="6AF6D6F9" w:rsidR="6091F0A9">
        <w:rPr>
          <w:rFonts w:ascii="Arial" w:hAnsi="Arial" w:cs="Arial"/>
          <w:sz w:val="22"/>
          <w:szCs w:val="22"/>
          <w:lang w:val="en-GB"/>
        </w:rPr>
        <w:t>emitted</w:t>
      </w:r>
      <w:r w:rsidRPr="6AF6D6F9" w:rsidR="6091F0A9">
        <w:rPr>
          <w:rFonts w:ascii="Arial" w:hAnsi="Arial" w:cs="Arial"/>
          <w:sz w:val="22"/>
          <w:szCs w:val="22"/>
          <w:lang w:val="en-GB"/>
        </w:rPr>
        <w:t xml:space="preserve"> </w:t>
      </w:r>
      <w:r w:rsidRPr="6AF6D6F9" w:rsidR="6091F0A9">
        <w:rPr>
          <w:rFonts w:ascii="Arial" w:hAnsi="Arial" w:cs="Arial"/>
          <w:sz w:val="22"/>
          <w:szCs w:val="22"/>
          <w:lang w:val="en-GB"/>
        </w:rPr>
        <w:t>by</w:t>
      </w:r>
      <w:r w:rsidRPr="6AF6D6F9" w:rsidR="6091F0A9">
        <w:rPr>
          <w:rFonts w:ascii="Arial" w:hAnsi="Arial" w:cs="Arial"/>
          <w:sz w:val="22"/>
          <w:szCs w:val="22"/>
          <w:lang w:val="en-GB"/>
        </w:rPr>
        <w:t xml:space="preserve"> </w:t>
      </w:r>
      <w:r w:rsidRPr="6AF6D6F9" w:rsidR="6091F0A9">
        <w:rPr>
          <w:rFonts w:ascii="Arial" w:hAnsi="Arial" w:cs="Arial"/>
          <w:sz w:val="22"/>
          <w:szCs w:val="22"/>
          <w:lang w:val="en-GB"/>
        </w:rPr>
        <w:t>the</w:t>
      </w:r>
      <w:r w:rsidRPr="6AF6D6F9" w:rsidR="6091F0A9">
        <w:rPr>
          <w:rFonts w:ascii="Arial" w:hAnsi="Arial" w:cs="Arial"/>
          <w:sz w:val="22"/>
          <w:szCs w:val="22"/>
          <w:lang w:val="en-GB"/>
        </w:rPr>
        <w:t xml:space="preserve"> </w:t>
      </w:r>
      <w:r w:rsidRPr="6AF6D6F9" w:rsidR="6091F0A9">
        <w:rPr>
          <w:rFonts w:ascii="Arial" w:hAnsi="Arial" w:cs="Arial"/>
          <w:sz w:val="22"/>
          <w:szCs w:val="22"/>
          <w:lang w:val="en-GB"/>
        </w:rPr>
        <w:t>LED strip</w:t>
      </w:r>
      <w:r w:rsidRPr="6AF6D6F9" w:rsidR="6091F0A9">
        <w:rPr>
          <w:rFonts w:ascii="Arial" w:hAnsi="Arial" w:cs="Arial"/>
          <w:sz w:val="22"/>
          <w:szCs w:val="22"/>
          <w:lang w:val="en-GB"/>
        </w:rPr>
        <w:t xml:space="preserve">, </w:t>
      </w:r>
      <w:r w:rsidRPr="6AF6D6F9" w:rsidR="6091F0A9">
        <w:rPr>
          <w:rFonts w:ascii="Arial" w:hAnsi="Arial" w:cs="Arial"/>
          <w:sz w:val="22"/>
          <w:szCs w:val="22"/>
          <w:lang w:val="en-GB"/>
        </w:rPr>
        <w:t>preventing</w:t>
      </w:r>
      <w:r w:rsidRPr="6AF6D6F9" w:rsidR="6091F0A9">
        <w:rPr>
          <w:rFonts w:ascii="Arial" w:hAnsi="Arial" w:cs="Arial"/>
          <w:sz w:val="22"/>
          <w:szCs w:val="22"/>
          <w:lang w:val="en-GB"/>
        </w:rPr>
        <w:t xml:space="preserve"> </w:t>
      </w:r>
      <w:r w:rsidRPr="6AF6D6F9" w:rsidR="6091F0A9">
        <w:rPr>
          <w:rFonts w:ascii="Arial" w:hAnsi="Arial" w:cs="Arial"/>
          <w:sz w:val="22"/>
          <w:szCs w:val="22"/>
          <w:lang w:val="en-GB"/>
        </w:rPr>
        <w:t>the</w:t>
      </w:r>
      <w:r w:rsidRPr="6AF6D6F9" w:rsidR="6091F0A9">
        <w:rPr>
          <w:rFonts w:ascii="Arial" w:hAnsi="Arial" w:cs="Arial"/>
          <w:sz w:val="22"/>
          <w:szCs w:val="22"/>
          <w:lang w:val="en-GB"/>
        </w:rPr>
        <w:t xml:space="preserve"> user </w:t>
      </w:r>
      <w:r w:rsidRPr="6AF6D6F9" w:rsidR="6091F0A9">
        <w:rPr>
          <w:rFonts w:ascii="Arial" w:hAnsi="Arial" w:cs="Arial"/>
          <w:sz w:val="22"/>
          <w:szCs w:val="22"/>
          <w:lang w:val="en-GB"/>
        </w:rPr>
        <w:t>from</w:t>
      </w:r>
      <w:r w:rsidRPr="6AF6D6F9" w:rsidR="6091F0A9">
        <w:rPr>
          <w:rFonts w:ascii="Arial" w:hAnsi="Arial" w:cs="Arial"/>
          <w:sz w:val="22"/>
          <w:szCs w:val="22"/>
          <w:lang w:val="en-GB"/>
        </w:rPr>
        <w:t xml:space="preserve"> </w:t>
      </w:r>
      <w:r w:rsidRPr="6AF6D6F9" w:rsidR="6091F0A9">
        <w:rPr>
          <w:rFonts w:ascii="Arial" w:hAnsi="Arial" w:cs="Arial"/>
          <w:sz w:val="22"/>
          <w:szCs w:val="22"/>
          <w:lang w:val="en-GB"/>
        </w:rPr>
        <w:t>seeing</w:t>
      </w:r>
      <w:r w:rsidRPr="6AF6D6F9" w:rsidR="6091F0A9">
        <w:rPr>
          <w:rFonts w:ascii="Arial" w:hAnsi="Arial" w:cs="Arial"/>
          <w:sz w:val="22"/>
          <w:szCs w:val="22"/>
          <w:lang w:val="en-GB"/>
        </w:rPr>
        <w:t xml:space="preserve"> </w:t>
      </w:r>
      <w:r w:rsidRPr="6AF6D6F9" w:rsidR="6091F0A9">
        <w:rPr>
          <w:rFonts w:ascii="Arial" w:hAnsi="Arial" w:cs="Arial"/>
          <w:sz w:val="22"/>
          <w:szCs w:val="22"/>
          <w:lang w:val="en-GB"/>
        </w:rPr>
        <w:t>the</w:t>
      </w:r>
      <w:r w:rsidRPr="6AF6D6F9" w:rsidR="6091F0A9">
        <w:rPr>
          <w:rFonts w:ascii="Arial" w:hAnsi="Arial" w:cs="Arial"/>
          <w:sz w:val="22"/>
          <w:szCs w:val="22"/>
          <w:lang w:val="en-GB"/>
        </w:rPr>
        <w:t xml:space="preserve"> </w:t>
      </w:r>
      <w:r w:rsidRPr="6AF6D6F9" w:rsidR="6091F0A9">
        <w:rPr>
          <w:rFonts w:ascii="Arial" w:hAnsi="Arial" w:cs="Arial"/>
          <w:sz w:val="22"/>
          <w:szCs w:val="22"/>
          <w:lang w:val="en-GB"/>
        </w:rPr>
        <w:t>LEDs</w:t>
      </w:r>
      <w:r w:rsidRPr="6AF6D6F9" w:rsidR="6091F0A9">
        <w:rPr>
          <w:rFonts w:ascii="Arial" w:hAnsi="Arial" w:cs="Arial"/>
          <w:sz w:val="22"/>
          <w:szCs w:val="22"/>
          <w:lang w:val="en-GB"/>
        </w:rPr>
        <w:t xml:space="preserve"> on </w:t>
      </w:r>
      <w:r w:rsidRPr="6AF6D6F9" w:rsidR="6091F0A9">
        <w:rPr>
          <w:rFonts w:ascii="Arial" w:hAnsi="Arial" w:cs="Arial"/>
          <w:sz w:val="22"/>
          <w:szCs w:val="22"/>
          <w:lang w:val="en-GB"/>
        </w:rPr>
        <w:t>the</w:t>
      </w:r>
      <w:r w:rsidRPr="6AF6D6F9" w:rsidR="6091F0A9">
        <w:rPr>
          <w:rFonts w:ascii="Arial" w:hAnsi="Arial" w:cs="Arial"/>
          <w:sz w:val="22"/>
          <w:szCs w:val="22"/>
          <w:lang w:val="en-GB"/>
        </w:rPr>
        <w:t xml:space="preserve"> </w:t>
      </w:r>
      <w:r w:rsidRPr="6AF6D6F9" w:rsidR="6091F0A9">
        <w:rPr>
          <w:rFonts w:ascii="Arial" w:hAnsi="Arial" w:cs="Arial"/>
          <w:sz w:val="22"/>
          <w:szCs w:val="22"/>
          <w:lang w:val="en-GB"/>
        </w:rPr>
        <w:t>inside</w:t>
      </w:r>
      <w:r w:rsidRPr="6AF6D6F9" w:rsidR="6091F0A9">
        <w:rPr>
          <w:rFonts w:ascii="Arial" w:hAnsi="Arial" w:cs="Arial"/>
          <w:sz w:val="22"/>
          <w:szCs w:val="22"/>
          <w:lang w:val="en-GB"/>
        </w:rPr>
        <w:t xml:space="preserve">. </w:t>
      </w:r>
      <w:r w:rsidRPr="6AF6D6F9" w:rsidR="4F6A226A">
        <w:rPr>
          <w:rFonts w:ascii="Arial" w:hAnsi="Arial" w:cs="Arial"/>
          <w:sz w:val="22"/>
          <w:szCs w:val="22"/>
          <w:lang w:val="en-GB"/>
        </w:rPr>
        <w:t>This</w:t>
      </w:r>
      <w:r w:rsidRPr="6AF6D6F9" w:rsidR="4F6A226A">
        <w:rPr>
          <w:rFonts w:ascii="Arial" w:hAnsi="Arial" w:cs="Arial"/>
          <w:sz w:val="22"/>
          <w:szCs w:val="22"/>
          <w:lang w:val="en-GB"/>
        </w:rPr>
        <w:t xml:space="preserve"> </w:t>
      </w:r>
      <w:r w:rsidRPr="6AF6D6F9" w:rsidR="4F6A226A">
        <w:rPr>
          <w:rFonts w:ascii="Arial" w:hAnsi="Arial" w:cs="Arial"/>
          <w:sz w:val="22"/>
          <w:szCs w:val="22"/>
          <w:lang w:val="en-GB"/>
        </w:rPr>
        <w:t>diffusion</w:t>
      </w:r>
      <w:r w:rsidRPr="6AF6D6F9" w:rsidR="4F6A226A">
        <w:rPr>
          <w:rFonts w:ascii="Arial" w:hAnsi="Arial" w:cs="Arial"/>
          <w:sz w:val="22"/>
          <w:szCs w:val="22"/>
          <w:lang w:val="en-GB"/>
        </w:rPr>
        <w:t xml:space="preserve"> </w:t>
      </w:r>
      <w:r w:rsidRPr="6AF6D6F9" w:rsidR="4F6A226A">
        <w:rPr>
          <w:rFonts w:ascii="Arial" w:hAnsi="Arial" w:cs="Arial"/>
          <w:sz w:val="22"/>
          <w:szCs w:val="22"/>
          <w:lang w:val="en-GB"/>
        </w:rPr>
        <w:t>also</w:t>
      </w:r>
      <w:r w:rsidRPr="6AF6D6F9" w:rsidR="4F6A226A">
        <w:rPr>
          <w:rFonts w:ascii="Arial" w:hAnsi="Arial" w:cs="Arial"/>
          <w:sz w:val="22"/>
          <w:szCs w:val="22"/>
          <w:lang w:val="en-GB"/>
        </w:rPr>
        <w:t xml:space="preserve"> </w:t>
      </w:r>
      <w:r w:rsidRPr="6AF6D6F9" w:rsidR="4F6A226A">
        <w:rPr>
          <w:rFonts w:ascii="Arial" w:hAnsi="Arial" w:cs="Arial"/>
          <w:sz w:val="22"/>
          <w:szCs w:val="22"/>
          <w:lang w:val="en-GB"/>
        </w:rPr>
        <w:t>ensures</w:t>
      </w:r>
      <w:r w:rsidRPr="6AF6D6F9" w:rsidR="4F6A226A">
        <w:rPr>
          <w:rFonts w:ascii="Arial" w:hAnsi="Arial" w:cs="Arial"/>
          <w:sz w:val="22"/>
          <w:szCs w:val="22"/>
          <w:lang w:val="en-GB"/>
        </w:rPr>
        <w:t xml:space="preserve"> </w:t>
      </w:r>
      <w:r w:rsidRPr="6AF6D6F9" w:rsidR="4F6A226A">
        <w:rPr>
          <w:rFonts w:ascii="Arial" w:hAnsi="Arial" w:cs="Arial"/>
          <w:sz w:val="22"/>
          <w:szCs w:val="22"/>
          <w:lang w:val="en-GB"/>
        </w:rPr>
        <w:t>that</w:t>
      </w:r>
      <w:r w:rsidRPr="6AF6D6F9" w:rsidR="4F6A226A">
        <w:rPr>
          <w:rFonts w:ascii="Arial" w:hAnsi="Arial" w:cs="Arial"/>
          <w:sz w:val="22"/>
          <w:szCs w:val="22"/>
          <w:lang w:val="en-GB"/>
        </w:rPr>
        <w:t xml:space="preserve"> </w:t>
      </w:r>
      <w:r w:rsidRPr="6AF6D6F9" w:rsidR="6091F0A9">
        <w:rPr>
          <w:rFonts w:ascii="Arial" w:hAnsi="Arial" w:cs="Arial"/>
          <w:sz w:val="22"/>
          <w:szCs w:val="22"/>
          <w:lang w:val="en-GB"/>
        </w:rPr>
        <w:t>the</w:t>
      </w:r>
      <w:r w:rsidRPr="6AF6D6F9" w:rsidR="6091F0A9">
        <w:rPr>
          <w:rFonts w:ascii="Arial" w:hAnsi="Arial" w:cs="Arial"/>
          <w:sz w:val="22"/>
          <w:szCs w:val="22"/>
          <w:lang w:val="en-GB"/>
        </w:rPr>
        <w:t xml:space="preserve"> tube </w:t>
      </w:r>
      <w:r w:rsidRPr="6AF6D6F9" w:rsidR="6091F0A9">
        <w:rPr>
          <w:rFonts w:ascii="Arial" w:hAnsi="Arial" w:cs="Arial"/>
          <w:sz w:val="22"/>
          <w:szCs w:val="22"/>
          <w:lang w:val="en-GB"/>
        </w:rPr>
        <w:t>emits</w:t>
      </w:r>
      <w:r w:rsidRPr="6AF6D6F9" w:rsidR="4563C65B">
        <w:rPr>
          <w:rFonts w:ascii="Arial" w:hAnsi="Arial" w:cs="Arial"/>
          <w:sz w:val="22"/>
          <w:szCs w:val="22"/>
          <w:lang w:val="en-GB"/>
        </w:rPr>
        <w:t xml:space="preserve"> </w:t>
      </w:r>
      <w:r w:rsidRPr="6AF6D6F9" w:rsidR="4563C65B">
        <w:rPr>
          <w:rFonts w:ascii="Arial" w:hAnsi="Arial" w:cs="Arial"/>
          <w:sz w:val="22"/>
          <w:szCs w:val="22"/>
          <w:lang w:val="en-GB"/>
        </w:rPr>
        <w:t>an</w:t>
      </w:r>
      <w:r w:rsidRPr="6AF6D6F9" w:rsidR="4563C65B">
        <w:rPr>
          <w:rFonts w:ascii="Arial" w:hAnsi="Arial" w:cs="Arial"/>
          <w:sz w:val="22"/>
          <w:szCs w:val="22"/>
          <w:lang w:val="en-GB"/>
        </w:rPr>
        <w:t xml:space="preserve"> </w:t>
      </w:r>
      <w:r w:rsidRPr="6AF6D6F9" w:rsidR="4563C65B">
        <w:rPr>
          <w:rFonts w:ascii="Arial" w:hAnsi="Arial" w:cs="Arial"/>
          <w:sz w:val="22"/>
          <w:szCs w:val="22"/>
          <w:lang w:val="en-GB"/>
        </w:rPr>
        <w:t>equal</w:t>
      </w:r>
      <w:r w:rsidRPr="6AF6D6F9" w:rsidR="4563C65B">
        <w:rPr>
          <w:rFonts w:ascii="Arial" w:hAnsi="Arial" w:cs="Arial"/>
          <w:sz w:val="22"/>
          <w:szCs w:val="22"/>
          <w:lang w:val="en-GB"/>
        </w:rPr>
        <w:t xml:space="preserve"> </w:t>
      </w:r>
      <w:r w:rsidRPr="6AF6D6F9" w:rsidR="4563C65B">
        <w:rPr>
          <w:rFonts w:ascii="Arial" w:hAnsi="Arial" w:cs="Arial"/>
          <w:sz w:val="22"/>
          <w:szCs w:val="22"/>
          <w:lang w:val="en-GB"/>
        </w:rPr>
        <w:t>amount</w:t>
      </w:r>
      <w:r w:rsidRPr="6AF6D6F9" w:rsidR="4563C65B">
        <w:rPr>
          <w:rFonts w:ascii="Arial" w:hAnsi="Arial" w:cs="Arial"/>
          <w:sz w:val="22"/>
          <w:szCs w:val="22"/>
          <w:lang w:val="en-GB"/>
        </w:rPr>
        <w:t xml:space="preserve"> of </w:t>
      </w:r>
      <w:r w:rsidRPr="6AF6D6F9" w:rsidR="502F3451">
        <w:rPr>
          <w:rFonts w:ascii="Arial" w:hAnsi="Arial" w:cs="Arial"/>
          <w:sz w:val="22"/>
          <w:szCs w:val="22"/>
          <w:lang w:val="en-GB"/>
        </w:rPr>
        <w:t xml:space="preserve">light </w:t>
      </w:r>
      <w:r w:rsidRPr="6AF6D6F9" w:rsidR="502F3451">
        <w:rPr>
          <w:rFonts w:ascii="Arial" w:hAnsi="Arial" w:cs="Arial"/>
          <w:sz w:val="22"/>
          <w:szCs w:val="22"/>
          <w:lang w:val="en-GB"/>
        </w:rPr>
        <w:t>brightness</w:t>
      </w:r>
      <w:r w:rsidRPr="6AF6D6F9" w:rsidR="502F3451">
        <w:rPr>
          <w:rFonts w:ascii="Arial" w:hAnsi="Arial" w:cs="Arial"/>
          <w:sz w:val="22"/>
          <w:szCs w:val="22"/>
          <w:lang w:val="en-GB"/>
        </w:rPr>
        <w:t xml:space="preserve"> on </w:t>
      </w:r>
      <w:r w:rsidRPr="6AF6D6F9" w:rsidR="6091F0A9">
        <w:rPr>
          <w:rFonts w:ascii="Arial" w:hAnsi="Arial" w:cs="Arial"/>
          <w:sz w:val="22"/>
          <w:szCs w:val="22"/>
          <w:lang w:val="en-GB"/>
        </w:rPr>
        <w:t>all</w:t>
      </w:r>
      <w:r w:rsidRPr="6AF6D6F9" w:rsidR="6091F0A9">
        <w:rPr>
          <w:rFonts w:ascii="Arial" w:hAnsi="Arial" w:cs="Arial"/>
          <w:sz w:val="22"/>
          <w:szCs w:val="22"/>
          <w:lang w:val="en-GB"/>
        </w:rPr>
        <w:t xml:space="preserve"> sides.</w:t>
      </w:r>
    </w:p>
    <w:p w:rsidR="00D3778A" w:rsidP="00E75BDF" w:rsidRDefault="00D3778A" w14:paraId="0A1C0855" w14:textId="2DAF29FE">
      <w:pPr>
        <w:pStyle w:val="paragraph"/>
        <w:spacing w:before="0" w:beforeAutospacing="0" w:after="0" w:afterAutospacing="0"/>
        <w:textAlignment w:val="baseline"/>
        <w:rPr>
          <w:rFonts w:ascii="Arial" w:hAnsi="Arial" w:cs="Arial"/>
          <w:sz w:val="22"/>
          <w:szCs w:val="22"/>
        </w:rPr>
      </w:pPr>
    </w:p>
    <w:p w:rsidR="00D3778A" w:rsidP="00E75BDF" w:rsidRDefault="00D3778A" w14:paraId="5269DDAC" w14:textId="2BA0BD58">
      <w:pPr>
        <w:pStyle w:val="paragraph"/>
        <w:spacing w:before="0" w:beforeAutospacing="0" w:after="0" w:afterAutospacing="0"/>
        <w:textAlignment w:val="baseline"/>
        <w:rPr>
          <w:rFonts w:ascii="Arial" w:hAnsi="Arial" w:cs="Arial"/>
          <w:sz w:val="22"/>
          <w:szCs w:val="22"/>
        </w:rPr>
      </w:pPr>
      <w:r>
        <w:rPr>
          <w:rFonts w:ascii="Arial" w:hAnsi="Arial" w:cs="Arial"/>
          <w:sz w:val="22"/>
          <w:szCs w:val="22"/>
        </w:rPr>
        <w:t xml:space="preserve">The pipes used in the </w:t>
      </w:r>
      <w:r w:rsidR="00931350">
        <w:rPr>
          <w:rFonts w:ascii="Arial" w:hAnsi="Arial" w:cs="Arial"/>
          <w:sz w:val="22"/>
          <w:szCs w:val="22"/>
        </w:rPr>
        <w:t xml:space="preserve">prototype </w:t>
      </w:r>
      <w:r w:rsidRPr="00C365A8" w:rsidR="00C365A8">
        <w:rPr>
          <w:rFonts w:ascii="Arial" w:hAnsi="Arial" w:cs="Arial"/>
          <w:sz w:val="22"/>
          <w:szCs w:val="22"/>
        </w:rPr>
        <w:t xml:space="preserve">are identical in measurement to those </w:t>
      </w:r>
      <w:r w:rsidR="00931350">
        <w:rPr>
          <w:rFonts w:ascii="Arial" w:hAnsi="Arial" w:cs="Arial"/>
          <w:sz w:val="22"/>
          <w:szCs w:val="22"/>
        </w:rPr>
        <w:t xml:space="preserve">for the </w:t>
      </w:r>
      <w:r w:rsidRPr="00C365A8" w:rsidR="00C365A8">
        <w:rPr>
          <w:rFonts w:ascii="Arial" w:hAnsi="Arial" w:cs="Arial"/>
          <w:sz w:val="22"/>
          <w:szCs w:val="22"/>
        </w:rPr>
        <w:t>entire</w:t>
      </w:r>
      <w:r w:rsidR="00931350">
        <w:rPr>
          <w:rFonts w:ascii="Arial" w:hAnsi="Arial" w:cs="Arial"/>
          <w:sz w:val="22"/>
          <w:szCs w:val="22"/>
        </w:rPr>
        <w:t xml:space="preserve"> installation</w:t>
      </w:r>
      <w:r w:rsidRPr="00C365A8" w:rsidR="00C365A8">
        <w:rPr>
          <w:rFonts w:ascii="Arial" w:hAnsi="Arial" w:cs="Arial"/>
          <w:sz w:val="22"/>
          <w:szCs w:val="22"/>
        </w:rPr>
        <w:t>, ensuring they can</w:t>
      </w:r>
      <w:r w:rsidR="00513216">
        <w:rPr>
          <w:rFonts w:ascii="Arial" w:hAnsi="Arial" w:cs="Arial"/>
          <w:sz w:val="22"/>
          <w:szCs w:val="22"/>
        </w:rPr>
        <w:t xml:space="preserve"> be used </w:t>
      </w:r>
      <w:r w:rsidRPr="00C365A8" w:rsidR="00C365A8">
        <w:rPr>
          <w:rFonts w:ascii="Arial" w:hAnsi="Arial" w:cs="Arial"/>
          <w:sz w:val="22"/>
          <w:szCs w:val="22"/>
        </w:rPr>
        <w:t xml:space="preserve">interchangeably </w:t>
      </w:r>
      <w:r w:rsidR="00513216">
        <w:rPr>
          <w:rFonts w:ascii="Arial" w:hAnsi="Arial" w:cs="Arial"/>
          <w:sz w:val="22"/>
          <w:szCs w:val="22"/>
        </w:rPr>
        <w:t>in the future</w:t>
      </w:r>
      <w:r w:rsidRPr="00C365A8" w:rsidR="00C365A8">
        <w:rPr>
          <w:rFonts w:ascii="Arial" w:hAnsi="Arial" w:cs="Arial"/>
          <w:sz w:val="22"/>
          <w:szCs w:val="22"/>
        </w:rPr>
        <w:t xml:space="preserve"> as well.</w:t>
      </w:r>
      <w:r w:rsidR="003B6575">
        <w:rPr>
          <w:rFonts w:ascii="Arial" w:hAnsi="Arial" w:cs="Arial"/>
          <w:sz w:val="22"/>
          <w:szCs w:val="22"/>
        </w:rPr>
        <w:t xml:space="preserve"> The different measurements are: </w:t>
      </w:r>
    </w:p>
    <w:p w:rsidR="00310787" w:rsidP="00E75BDF" w:rsidRDefault="001A0CB6" w14:paraId="381AEFC4" w14:textId="1B4B0E81">
      <w:pPr>
        <w:pStyle w:val="paragraph"/>
        <w:spacing w:before="0" w:beforeAutospacing="0" w:after="0" w:afterAutospacing="0"/>
        <w:textAlignment w:val="baseline"/>
        <w:rPr>
          <w:rFonts w:ascii="Arial" w:hAnsi="Arial" w:cs="Arial"/>
          <w:sz w:val="22"/>
          <w:szCs w:val="22"/>
        </w:rPr>
      </w:pPr>
      <w:r>
        <w:rPr>
          <w:noProof/>
        </w:rPr>
        <w:drawing>
          <wp:anchor distT="0" distB="0" distL="114300" distR="114300" simplePos="0" relativeHeight="251658283" behindDoc="0" locked="0" layoutInCell="1" allowOverlap="1" wp14:anchorId="760394C9" wp14:editId="760972EE">
            <wp:simplePos x="0" y="0"/>
            <wp:positionH relativeFrom="margin">
              <wp:align>right</wp:align>
            </wp:positionH>
            <wp:positionV relativeFrom="margin">
              <wp:posOffset>2269490</wp:posOffset>
            </wp:positionV>
            <wp:extent cx="1266190" cy="2772410"/>
            <wp:effectExtent l="0" t="0" r="0" b="8890"/>
            <wp:wrapSquare wrapText="bothSides"/>
            <wp:docPr id="283788604" name="Picture 2" descr="A black horn with a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88604" name="Picture 2" descr="A black horn with a handle&#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9007" t="8605" r="34817" b="30615"/>
                    <a:stretch/>
                  </pic:blipFill>
                  <pic:spPr bwMode="auto">
                    <a:xfrm>
                      <a:off x="0" y="0"/>
                      <a:ext cx="1266190" cy="2772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86599" w:rsidP="00E75BDF" w:rsidRDefault="009C0E61" w14:paraId="3EE36111" w14:textId="419ADCE2">
      <w:pPr>
        <w:pStyle w:val="paragraph"/>
        <w:spacing w:before="0" w:beforeAutospacing="0" w:after="0" w:afterAutospacing="0"/>
        <w:textAlignment w:val="baseline"/>
        <w:rPr>
          <w:rFonts w:ascii="Arial" w:hAnsi="Arial" w:cs="Arial"/>
          <w:sz w:val="22"/>
          <w:szCs w:val="22"/>
        </w:rPr>
      </w:pPr>
      <w:r>
        <w:rPr>
          <w:rFonts w:ascii="Arial" w:hAnsi="Arial" w:cs="Arial"/>
          <w:sz w:val="22"/>
          <w:szCs w:val="22"/>
        </w:rPr>
        <w:t>Inner tube</w:t>
      </w:r>
      <w:r w:rsidR="00310787">
        <w:rPr>
          <w:rFonts w:ascii="Arial" w:hAnsi="Arial" w:cs="Arial"/>
          <w:sz w:val="22"/>
          <w:szCs w:val="22"/>
        </w:rPr>
        <w:t xml:space="preserve"> (</w:t>
      </w:r>
      <w:r w:rsidR="004C5581">
        <w:rPr>
          <w:rFonts w:ascii="Arial" w:hAnsi="Arial" w:cs="Arial"/>
          <w:sz w:val="22"/>
          <w:szCs w:val="22"/>
        </w:rPr>
        <w:t xml:space="preserve">outside diameter </w:t>
      </w:r>
      <w:r w:rsidR="00310787">
        <w:rPr>
          <w:rFonts w:ascii="Arial" w:hAnsi="Arial" w:cs="Arial"/>
          <w:sz w:val="22"/>
          <w:szCs w:val="22"/>
        </w:rPr>
        <w:t>50mm</w:t>
      </w:r>
      <w:r w:rsidR="004C5581">
        <w:rPr>
          <w:rFonts w:ascii="Arial" w:hAnsi="Arial" w:cs="Arial"/>
          <w:sz w:val="22"/>
          <w:szCs w:val="22"/>
        </w:rPr>
        <w:t xml:space="preserve">, wall </w:t>
      </w:r>
      <w:r w:rsidR="00511DAD">
        <w:rPr>
          <w:rFonts w:ascii="Arial" w:hAnsi="Arial" w:cs="Arial"/>
          <w:sz w:val="22"/>
          <w:szCs w:val="22"/>
        </w:rPr>
        <w:t>thickness 3mm):</w:t>
      </w:r>
    </w:p>
    <w:p w:rsidR="00511DAD" w:rsidP="00511DAD" w:rsidRDefault="00511DAD" w14:paraId="0996F87C" w14:textId="5537076A">
      <w:pPr>
        <w:pStyle w:val="paragraph"/>
        <w:numPr>
          <w:ilvl w:val="0"/>
          <w:numId w:val="10"/>
        </w:numPr>
        <w:spacing w:before="0" w:beforeAutospacing="0" w:after="0" w:afterAutospacing="0"/>
        <w:textAlignment w:val="baseline"/>
        <w:rPr>
          <w:rFonts w:ascii="Arial" w:hAnsi="Arial" w:cs="Arial"/>
          <w:sz w:val="22"/>
          <w:szCs w:val="22"/>
        </w:rPr>
      </w:pPr>
      <w:r>
        <w:rPr>
          <w:rFonts w:ascii="Arial" w:hAnsi="Arial" w:cs="Arial"/>
          <w:sz w:val="22"/>
          <w:szCs w:val="22"/>
        </w:rPr>
        <w:t xml:space="preserve">Short tube: </w:t>
      </w:r>
      <w:r w:rsidR="00C02587">
        <w:rPr>
          <w:rFonts w:ascii="Arial" w:hAnsi="Arial" w:cs="Arial"/>
          <w:sz w:val="22"/>
          <w:szCs w:val="22"/>
        </w:rPr>
        <w:t>length 400 mm</w:t>
      </w:r>
    </w:p>
    <w:p w:rsidR="00C6264B" w:rsidP="00511DAD" w:rsidRDefault="00C6264B" w14:paraId="5CC7D2CD" w14:textId="6628A053">
      <w:pPr>
        <w:pStyle w:val="paragraph"/>
        <w:numPr>
          <w:ilvl w:val="0"/>
          <w:numId w:val="10"/>
        </w:numPr>
        <w:spacing w:before="0" w:beforeAutospacing="0" w:after="0" w:afterAutospacing="0"/>
        <w:textAlignment w:val="baseline"/>
        <w:rPr>
          <w:rFonts w:ascii="Arial" w:hAnsi="Arial" w:cs="Arial"/>
          <w:sz w:val="22"/>
          <w:szCs w:val="22"/>
        </w:rPr>
      </w:pPr>
      <w:bookmarkStart w:name="_Hlk169958443" w:id="66"/>
      <w:r>
        <w:rPr>
          <w:rFonts w:ascii="Arial" w:hAnsi="Arial" w:cs="Arial"/>
          <w:sz w:val="22"/>
          <w:szCs w:val="22"/>
        </w:rPr>
        <w:t xml:space="preserve">Middle tube: </w:t>
      </w:r>
      <w:r w:rsidR="00541950">
        <w:rPr>
          <w:rFonts w:ascii="Arial" w:hAnsi="Arial" w:cs="Arial"/>
          <w:sz w:val="22"/>
          <w:szCs w:val="22"/>
        </w:rPr>
        <w:t>length 940 mm</w:t>
      </w:r>
    </w:p>
    <w:p w:rsidR="00541950" w:rsidP="00511DAD" w:rsidRDefault="00541950" w14:paraId="64036E43" w14:textId="5706643A">
      <w:pPr>
        <w:pStyle w:val="paragraph"/>
        <w:numPr>
          <w:ilvl w:val="0"/>
          <w:numId w:val="10"/>
        </w:numPr>
        <w:spacing w:before="0" w:beforeAutospacing="0" w:after="0" w:afterAutospacing="0"/>
        <w:textAlignment w:val="baseline"/>
        <w:rPr>
          <w:rFonts w:ascii="Arial" w:hAnsi="Arial" w:cs="Arial"/>
          <w:sz w:val="22"/>
          <w:szCs w:val="22"/>
        </w:rPr>
      </w:pPr>
      <w:r>
        <w:rPr>
          <w:rFonts w:ascii="Arial" w:hAnsi="Arial" w:cs="Arial"/>
          <w:sz w:val="22"/>
          <w:szCs w:val="22"/>
        </w:rPr>
        <w:t>Long tube: length 2020 mm</w:t>
      </w:r>
    </w:p>
    <w:p w:rsidR="00B63725" w:rsidP="00B63725" w:rsidRDefault="00B63725" w14:paraId="684CE36B" w14:textId="77777777">
      <w:pPr>
        <w:pStyle w:val="paragraph"/>
        <w:spacing w:before="0" w:beforeAutospacing="0" w:after="0" w:afterAutospacing="0"/>
        <w:ind w:left="720"/>
        <w:textAlignment w:val="baseline"/>
        <w:rPr>
          <w:rFonts w:ascii="Arial" w:hAnsi="Arial" w:cs="Arial"/>
          <w:sz w:val="22"/>
          <w:szCs w:val="22"/>
        </w:rPr>
      </w:pPr>
    </w:p>
    <w:p w:rsidR="00541950" w:rsidP="00B77E83" w:rsidRDefault="00B77E83" w14:paraId="61DF8909" w14:textId="05F0272E">
      <w:pPr>
        <w:pStyle w:val="paragraph"/>
        <w:numPr>
          <w:ilvl w:val="0"/>
          <w:numId w:val="10"/>
        </w:numPr>
        <w:spacing w:before="0" w:beforeAutospacing="0" w:after="0" w:afterAutospacing="0"/>
        <w:textAlignment w:val="baseline"/>
        <w:rPr>
          <w:rFonts w:ascii="Arial" w:hAnsi="Arial" w:cs="Arial"/>
          <w:sz w:val="22"/>
          <w:szCs w:val="22"/>
        </w:rPr>
      </w:pPr>
      <w:r>
        <w:rPr>
          <w:rFonts w:ascii="Arial" w:hAnsi="Arial" w:cs="Arial"/>
          <w:sz w:val="22"/>
          <w:szCs w:val="22"/>
        </w:rPr>
        <w:t xml:space="preserve">Tube used for the </w:t>
      </w:r>
      <w:r w:rsidR="0088214C">
        <w:rPr>
          <w:rFonts w:ascii="Arial" w:hAnsi="Arial" w:cs="Arial"/>
          <w:sz w:val="22"/>
          <w:szCs w:val="22"/>
        </w:rPr>
        <w:t xml:space="preserve">160 cm </w:t>
      </w:r>
      <w:r w:rsidR="00B63725">
        <w:rPr>
          <w:rFonts w:ascii="Arial" w:hAnsi="Arial" w:cs="Arial"/>
          <w:sz w:val="22"/>
          <w:szCs w:val="22"/>
        </w:rPr>
        <w:t>high horn: 320 mm</w:t>
      </w:r>
    </w:p>
    <w:p w:rsidR="00F00DED" w:rsidP="00F00DED" w:rsidRDefault="00F00DED" w14:paraId="5FA89218" w14:textId="0F7C68C8">
      <w:pPr>
        <w:pStyle w:val="paragraph"/>
        <w:numPr>
          <w:ilvl w:val="0"/>
          <w:numId w:val="10"/>
        </w:numPr>
        <w:spacing w:before="0" w:beforeAutospacing="0" w:after="0" w:afterAutospacing="0"/>
        <w:textAlignment w:val="baseline"/>
        <w:rPr>
          <w:rFonts w:ascii="Arial" w:hAnsi="Arial" w:cs="Arial"/>
          <w:sz w:val="22"/>
          <w:szCs w:val="22"/>
        </w:rPr>
      </w:pPr>
      <w:r>
        <w:rPr>
          <w:rFonts w:ascii="Arial" w:hAnsi="Arial" w:cs="Arial"/>
          <w:sz w:val="22"/>
          <w:szCs w:val="22"/>
        </w:rPr>
        <w:t>Tube used for the 120 cm high horn: 720 mm</w:t>
      </w:r>
    </w:p>
    <w:p w:rsidR="00F00DED" w:rsidP="00F00DED" w:rsidRDefault="00F00DED" w14:paraId="3DD7F3A3" w14:textId="79CA0663">
      <w:pPr>
        <w:pStyle w:val="paragraph"/>
        <w:numPr>
          <w:ilvl w:val="0"/>
          <w:numId w:val="10"/>
        </w:numPr>
        <w:spacing w:before="0" w:beforeAutospacing="0" w:after="0" w:afterAutospacing="0"/>
        <w:textAlignment w:val="baseline"/>
        <w:rPr>
          <w:rFonts w:ascii="Arial" w:hAnsi="Arial" w:cs="Arial"/>
          <w:sz w:val="22"/>
          <w:szCs w:val="22"/>
        </w:rPr>
      </w:pPr>
      <w:r>
        <w:rPr>
          <w:rFonts w:ascii="Arial" w:hAnsi="Arial" w:cs="Arial"/>
          <w:sz w:val="22"/>
          <w:szCs w:val="22"/>
        </w:rPr>
        <w:t>Tube used for the 90 cm high horn: 1020 mm</w:t>
      </w:r>
    </w:p>
    <w:bookmarkEnd w:id="66"/>
    <w:p w:rsidR="000C23C0" w:rsidP="000C23C0" w:rsidRDefault="000C23C0" w14:paraId="4D09C4A1" w14:textId="77777777">
      <w:pPr>
        <w:pStyle w:val="paragraph"/>
        <w:spacing w:before="0" w:beforeAutospacing="0" w:after="0" w:afterAutospacing="0"/>
        <w:textAlignment w:val="baseline"/>
        <w:rPr>
          <w:rFonts w:ascii="Arial" w:hAnsi="Arial" w:cs="Arial"/>
          <w:sz w:val="22"/>
          <w:szCs w:val="22"/>
        </w:rPr>
      </w:pPr>
    </w:p>
    <w:p w:rsidR="000C23C0" w:rsidP="000C23C0" w:rsidRDefault="000C23C0" w14:paraId="4499A89E" w14:textId="40DB0B3E">
      <w:pPr>
        <w:pStyle w:val="paragraph"/>
        <w:spacing w:before="0" w:beforeAutospacing="0" w:after="0" w:afterAutospacing="0"/>
        <w:textAlignment w:val="baseline"/>
        <w:rPr>
          <w:rFonts w:ascii="Arial" w:hAnsi="Arial" w:cs="Arial"/>
          <w:sz w:val="22"/>
          <w:szCs w:val="22"/>
        </w:rPr>
      </w:pPr>
      <w:r>
        <w:rPr>
          <w:rFonts w:ascii="Arial" w:hAnsi="Arial" w:cs="Arial"/>
          <w:sz w:val="22"/>
          <w:szCs w:val="22"/>
        </w:rPr>
        <w:t>Outer tube (outside diameter 80mm, wall thickness 3mm):</w:t>
      </w:r>
    </w:p>
    <w:p w:rsidR="000C23C0" w:rsidP="00215AC9" w:rsidRDefault="00A46CD3" w14:paraId="13679AA9" w14:textId="5CB94B5B">
      <w:pPr>
        <w:pStyle w:val="paragraph"/>
        <w:numPr>
          <w:ilvl w:val="0"/>
          <w:numId w:val="11"/>
        </w:numPr>
        <w:spacing w:before="0" w:beforeAutospacing="0" w:after="0" w:afterAutospacing="0"/>
        <w:textAlignment w:val="baseline"/>
        <w:rPr>
          <w:rFonts w:ascii="Arial" w:hAnsi="Arial" w:cs="Arial"/>
          <w:sz w:val="22"/>
          <w:szCs w:val="22"/>
        </w:rPr>
      </w:pPr>
      <w:r>
        <w:rPr>
          <w:rFonts w:ascii="Arial" w:hAnsi="Arial" w:cs="Arial"/>
          <w:sz w:val="22"/>
          <w:szCs w:val="22"/>
        </w:rPr>
        <w:t>Short tube</w:t>
      </w:r>
      <w:r w:rsidR="00745B88">
        <w:rPr>
          <w:rFonts w:ascii="Arial" w:hAnsi="Arial" w:cs="Arial"/>
          <w:sz w:val="22"/>
          <w:szCs w:val="22"/>
        </w:rPr>
        <w:t xml:space="preserve">: </w:t>
      </w:r>
      <w:r w:rsidR="001265CA">
        <w:rPr>
          <w:rFonts w:ascii="Arial" w:hAnsi="Arial" w:cs="Arial"/>
          <w:sz w:val="22"/>
          <w:szCs w:val="22"/>
        </w:rPr>
        <w:t xml:space="preserve">length </w:t>
      </w:r>
      <w:r w:rsidR="00377262">
        <w:rPr>
          <w:rFonts w:ascii="Arial" w:hAnsi="Arial" w:cs="Arial"/>
          <w:sz w:val="22"/>
          <w:szCs w:val="22"/>
        </w:rPr>
        <w:t>380 mm</w:t>
      </w:r>
    </w:p>
    <w:p w:rsidRPr="00377262" w:rsidR="00377262" w:rsidP="00377262" w:rsidRDefault="00377262" w14:paraId="26F9CEE7" w14:textId="4FA08027">
      <w:pPr>
        <w:pStyle w:val="paragraph"/>
        <w:numPr>
          <w:ilvl w:val="0"/>
          <w:numId w:val="11"/>
        </w:numPr>
        <w:spacing w:after="0"/>
        <w:textAlignment w:val="baseline"/>
        <w:rPr>
          <w:rFonts w:ascii="Arial" w:hAnsi="Arial" w:cs="Arial"/>
          <w:sz w:val="22"/>
          <w:szCs w:val="22"/>
        </w:rPr>
      </w:pPr>
      <w:r w:rsidRPr="00377262">
        <w:rPr>
          <w:rFonts w:ascii="Arial" w:hAnsi="Arial" w:cs="Arial"/>
          <w:sz w:val="22"/>
          <w:szCs w:val="22"/>
        </w:rPr>
        <w:t>Middle tube: length 9</w:t>
      </w:r>
      <w:r w:rsidR="00A822A9">
        <w:rPr>
          <w:rFonts w:ascii="Arial" w:hAnsi="Arial" w:cs="Arial"/>
          <w:sz w:val="22"/>
          <w:szCs w:val="22"/>
        </w:rPr>
        <w:t>2</w:t>
      </w:r>
      <w:r w:rsidRPr="00377262">
        <w:rPr>
          <w:rFonts w:ascii="Arial" w:hAnsi="Arial" w:cs="Arial"/>
          <w:sz w:val="22"/>
          <w:szCs w:val="22"/>
        </w:rPr>
        <w:t>0 mm</w:t>
      </w:r>
    </w:p>
    <w:p w:rsidRPr="001A0CB6" w:rsidR="001A0CB6" w:rsidP="001A0CB6" w:rsidRDefault="00377262" w14:paraId="38168198" w14:textId="2E3F9055">
      <w:pPr>
        <w:pStyle w:val="Geenafstand"/>
        <w:numPr>
          <w:ilvl w:val="0"/>
          <w:numId w:val="11"/>
        </w:numPr>
        <w:rPr>
          <w:rFonts w:ascii="Arial" w:hAnsi="Arial" w:cs="Arial"/>
          <w:lang w:val="en-GB"/>
        </w:rPr>
      </w:pPr>
      <w:r w:rsidRPr="00A822A9">
        <w:rPr>
          <w:rFonts w:ascii="Arial" w:hAnsi="Arial" w:cs="Arial"/>
          <w:lang w:val="en-GB"/>
        </w:rPr>
        <w:t>Long tube: length 20</w:t>
      </w:r>
      <w:r w:rsidR="00A822A9">
        <w:rPr>
          <w:rFonts w:ascii="Arial" w:hAnsi="Arial" w:cs="Arial"/>
          <w:lang w:val="en-GB"/>
        </w:rPr>
        <w:t>0</w:t>
      </w:r>
      <w:r w:rsidRPr="00A822A9">
        <w:rPr>
          <w:rFonts w:ascii="Arial" w:hAnsi="Arial" w:cs="Arial"/>
          <w:lang w:val="en-GB"/>
        </w:rPr>
        <w:t>0 m</w:t>
      </w:r>
      <w:r w:rsidRPr="00A822A9" w:rsidR="00D2238E">
        <w:rPr>
          <w:rFonts w:ascii="Arial" w:hAnsi="Arial" w:cs="Arial"/>
          <w:lang w:val="en-GB"/>
        </w:rPr>
        <w:t>m</w:t>
      </w:r>
    </w:p>
    <w:p w:rsidRPr="00377262" w:rsidR="00377262" w:rsidP="00377262" w:rsidRDefault="00377262" w14:paraId="0C12D57A" w14:textId="39835369">
      <w:pPr>
        <w:pStyle w:val="paragraph"/>
        <w:numPr>
          <w:ilvl w:val="0"/>
          <w:numId w:val="11"/>
        </w:numPr>
        <w:spacing w:after="0"/>
        <w:textAlignment w:val="baseline"/>
        <w:rPr>
          <w:rFonts w:ascii="Arial" w:hAnsi="Arial" w:cs="Arial"/>
          <w:sz w:val="22"/>
          <w:szCs w:val="22"/>
        </w:rPr>
      </w:pPr>
      <w:r w:rsidRPr="00377262">
        <w:rPr>
          <w:rFonts w:ascii="Arial" w:hAnsi="Arial" w:cs="Arial"/>
          <w:sz w:val="22"/>
          <w:szCs w:val="22"/>
        </w:rPr>
        <w:t>Tube used for the 160 cm high horn: 3</w:t>
      </w:r>
      <w:r w:rsidR="00A822A9">
        <w:rPr>
          <w:rFonts w:ascii="Arial" w:hAnsi="Arial" w:cs="Arial"/>
          <w:sz w:val="22"/>
          <w:szCs w:val="22"/>
        </w:rPr>
        <w:t>0</w:t>
      </w:r>
      <w:r w:rsidRPr="00377262">
        <w:rPr>
          <w:rFonts w:ascii="Arial" w:hAnsi="Arial" w:cs="Arial"/>
          <w:sz w:val="22"/>
          <w:szCs w:val="22"/>
        </w:rPr>
        <w:t>0 mm</w:t>
      </w:r>
    </w:p>
    <w:p w:rsidRPr="00377262" w:rsidR="00377262" w:rsidP="00377262" w:rsidRDefault="00377262" w14:paraId="4994614B" w14:textId="3A0AB8C2">
      <w:pPr>
        <w:pStyle w:val="paragraph"/>
        <w:numPr>
          <w:ilvl w:val="0"/>
          <w:numId w:val="11"/>
        </w:numPr>
        <w:spacing w:after="0"/>
        <w:textAlignment w:val="baseline"/>
        <w:rPr>
          <w:rFonts w:ascii="Arial" w:hAnsi="Arial" w:cs="Arial"/>
          <w:sz w:val="22"/>
          <w:szCs w:val="22"/>
        </w:rPr>
      </w:pPr>
      <w:r w:rsidRPr="00377262">
        <w:rPr>
          <w:rFonts w:ascii="Arial" w:hAnsi="Arial" w:cs="Arial"/>
          <w:sz w:val="22"/>
          <w:szCs w:val="22"/>
        </w:rPr>
        <w:t>Tube used for the 120 cm high horn: 7</w:t>
      </w:r>
      <w:r w:rsidR="00A822A9">
        <w:rPr>
          <w:rFonts w:ascii="Arial" w:hAnsi="Arial" w:cs="Arial"/>
          <w:sz w:val="22"/>
          <w:szCs w:val="22"/>
        </w:rPr>
        <w:t>0</w:t>
      </w:r>
      <w:r w:rsidRPr="00377262">
        <w:rPr>
          <w:rFonts w:ascii="Arial" w:hAnsi="Arial" w:cs="Arial"/>
          <w:sz w:val="22"/>
          <w:szCs w:val="22"/>
        </w:rPr>
        <w:t>0 mm</w:t>
      </w:r>
    </w:p>
    <w:p w:rsidRPr="00377262" w:rsidR="00377262" w:rsidP="00377262" w:rsidRDefault="00887239" w14:paraId="74C00DCE" w14:textId="535D5C20">
      <w:pPr>
        <w:pStyle w:val="paragraph"/>
        <w:numPr>
          <w:ilvl w:val="0"/>
          <w:numId w:val="11"/>
        </w:numPr>
        <w:spacing w:after="0"/>
        <w:textAlignment w:val="baseline"/>
        <w:rPr>
          <w:rFonts w:ascii="Arial" w:hAnsi="Arial" w:cs="Arial"/>
          <w:sz w:val="22"/>
          <w:szCs w:val="22"/>
        </w:rPr>
      </w:pPr>
      <w:r>
        <w:rPr>
          <w:noProof/>
        </w:rPr>
        <mc:AlternateContent>
          <mc:Choice Requires="wps">
            <w:drawing>
              <wp:anchor distT="0" distB="0" distL="114300" distR="114300" simplePos="0" relativeHeight="251658275" behindDoc="0" locked="0" layoutInCell="1" allowOverlap="1" wp14:anchorId="4CB2994E" wp14:editId="0BE167DA">
                <wp:simplePos x="0" y="0"/>
                <wp:positionH relativeFrom="margin">
                  <wp:align>right</wp:align>
                </wp:positionH>
                <wp:positionV relativeFrom="paragraph">
                  <wp:posOffset>203200</wp:posOffset>
                </wp:positionV>
                <wp:extent cx="1673225" cy="635"/>
                <wp:effectExtent l="0" t="0" r="3175" b="8255"/>
                <wp:wrapSquare wrapText="bothSides"/>
                <wp:docPr id="129975722" name="Text Box 1"/>
                <wp:cNvGraphicFramePr/>
                <a:graphic xmlns:a="http://schemas.openxmlformats.org/drawingml/2006/main">
                  <a:graphicData uri="http://schemas.microsoft.com/office/word/2010/wordprocessingShape">
                    <wps:wsp>
                      <wps:cNvSpPr txBox="1"/>
                      <wps:spPr>
                        <a:xfrm>
                          <a:off x="0" y="0"/>
                          <a:ext cx="1673225" cy="635"/>
                        </a:xfrm>
                        <a:prstGeom prst="rect">
                          <a:avLst/>
                        </a:prstGeom>
                        <a:solidFill>
                          <a:prstClr val="white"/>
                        </a:solidFill>
                        <a:ln>
                          <a:noFill/>
                        </a:ln>
                      </wps:spPr>
                      <wps:txbx>
                        <w:txbxContent>
                          <w:p w:rsidRPr="00C11F18" w:rsidR="00887239" w:rsidP="00887239" w:rsidRDefault="00887239" w14:paraId="59FC290F" w14:textId="5B7E1040">
                            <w:pPr>
                              <w:pStyle w:val="Bijschrift"/>
                              <w:rPr>
                                <w:rFonts w:ascii="Times New Roman" w:hAnsi="Times New Roman" w:eastAsia="Times New Roman" w:cs="Times New Roman"/>
                                <w:kern w:val="0"/>
                                <w:sz w:val="24"/>
                                <w:szCs w:val="24"/>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18</w:t>
                            </w:r>
                            <w:r w:rsidRPr="00C11F18">
                              <w:fldChar w:fldCharType="end"/>
                            </w:r>
                            <w:r w:rsidRPr="00C11F18">
                              <w:t xml:space="preserve"> </w:t>
                            </w:r>
                            <w:r w:rsidRPr="00C11F18" w:rsidR="00A32689">
                              <w:t>Inner and outer pipes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4D8DAC2C">
              <v:shape id="_x0000_s1043" style="position:absolute;left:0;text-align:left;margin-left:80.55pt;margin-top:16pt;width:131.75pt;height:.05pt;z-index:251658275;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D/SGgIAAEAEAAAOAAAAZHJzL2Uyb0RvYy54bWysU99v2jAQfp+0/8Hy+whQlU4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" w14:anchorId="4CB2994E">
                <v:textbox style="mso-fit-shape-to-text:t" inset="0,0,0,0">
                  <w:txbxContent>
                    <w:p w:rsidRPr="00C11F18" w:rsidR="00887239" w:rsidP="00887239" w:rsidRDefault="00887239" w14:paraId="726F4531" w14:textId="5B7E1040">
                      <w:pPr>
                        <w:pStyle w:val="Bijschrift"/>
                        <w:rPr>
                          <w:rFonts w:ascii="Times New Roman" w:hAnsi="Times New Roman" w:eastAsia="Times New Roman" w:cs="Times New Roman"/>
                          <w:kern w:val="0"/>
                          <w:sz w:val="24"/>
                          <w:szCs w:val="24"/>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18</w:t>
                      </w:r>
                      <w:r w:rsidRPr="00C11F18">
                        <w:fldChar w:fldCharType="end"/>
                      </w:r>
                      <w:r w:rsidRPr="00C11F18">
                        <w:t xml:space="preserve"> </w:t>
                      </w:r>
                      <w:r w:rsidRPr="00C11F18" w:rsidR="00A32689">
                        <w:t>Inner and outer pipes</w:t>
                      </w:r>
                    </w:p>
                  </w:txbxContent>
                </v:textbox>
                <w10:wrap type="square" anchorx="margin"/>
              </v:shape>
            </w:pict>
          </mc:Fallback>
        </mc:AlternateContent>
      </w:r>
      <w:r w:rsidRPr="00377262" w:rsidR="00377262">
        <w:rPr>
          <w:rFonts w:ascii="Arial" w:hAnsi="Arial" w:cs="Arial"/>
          <w:sz w:val="22"/>
          <w:szCs w:val="22"/>
        </w:rPr>
        <w:t>Tube used for the 90 cm high horn: 10</w:t>
      </w:r>
      <w:r w:rsidR="001A0CB6">
        <w:rPr>
          <w:rFonts w:ascii="Arial" w:hAnsi="Arial" w:cs="Arial"/>
          <w:sz w:val="22"/>
          <w:szCs w:val="22"/>
        </w:rPr>
        <w:t>0</w:t>
      </w:r>
      <w:r w:rsidRPr="00377262" w:rsidR="00377262">
        <w:rPr>
          <w:rFonts w:ascii="Arial" w:hAnsi="Arial" w:cs="Arial"/>
          <w:sz w:val="22"/>
          <w:szCs w:val="22"/>
        </w:rPr>
        <w:t>0 mm</w:t>
      </w:r>
    </w:p>
    <w:p w:rsidRPr="006B3100" w:rsidR="006B3100" w:rsidP="006B3100" w:rsidRDefault="004655D7" w14:paraId="026FCE8C" w14:textId="12ACCC25">
      <w:pPr>
        <w:pStyle w:val="Normaalweb"/>
      </w:pPr>
      <w:r w:rsidRPr="00D678B9">
        <w:rPr>
          <w:rFonts w:ascii="Arial" w:hAnsi="Arial" w:cs="Arial"/>
          <w:sz w:val="22"/>
          <w:szCs w:val="22"/>
        </w:rPr>
        <w:t>The pipes in the current prototype are from acrylate</w:t>
      </w:r>
      <w:r w:rsidR="00B1132C">
        <w:rPr>
          <w:rFonts w:ascii="Arial" w:hAnsi="Arial" w:cs="Arial"/>
          <w:sz w:val="22"/>
          <w:szCs w:val="22"/>
        </w:rPr>
        <w:t>.</w:t>
      </w:r>
      <w:r w:rsidRPr="00D678B9" w:rsidR="0010069D">
        <w:rPr>
          <w:rFonts w:ascii="Arial" w:hAnsi="Arial" w:cs="Arial"/>
          <w:sz w:val="22"/>
          <w:szCs w:val="22"/>
        </w:rPr>
        <w:t xml:space="preserve"> </w:t>
      </w:r>
      <w:r w:rsidR="00B1132C">
        <w:rPr>
          <w:rFonts w:ascii="Arial" w:hAnsi="Arial" w:cs="Arial"/>
          <w:sz w:val="22"/>
          <w:szCs w:val="22"/>
        </w:rPr>
        <w:t>T</w:t>
      </w:r>
      <w:r w:rsidRPr="00D678B9" w:rsidR="0030252B">
        <w:rPr>
          <w:rFonts w:ascii="Arial" w:hAnsi="Arial" w:cs="Arial"/>
          <w:sz w:val="22"/>
          <w:szCs w:val="22"/>
        </w:rPr>
        <w:t xml:space="preserve">his material has been chosen because of </w:t>
      </w:r>
      <w:r w:rsidRPr="00D678B9" w:rsidR="003E454B">
        <w:rPr>
          <w:rFonts w:ascii="Arial" w:hAnsi="Arial" w:cs="Arial"/>
          <w:sz w:val="22"/>
          <w:szCs w:val="22"/>
        </w:rPr>
        <w:t>its</w:t>
      </w:r>
      <w:r w:rsidRPr="00D678B9" w:rsidR="0030252B">
        <w:rPr>
          <w:rFonts w:ascii="Arial" w:hAnsi="Arial" w:cs="Arial"/>
          <w:sz w:val="22"/>
          <w:szCs w:val="22"/>
        </w:rPr>
        <w:t xml:space="preserve"> affordability compared to the other options</w:t>
      </w:r>
      <w:r w:rsidRPr="00D678B9" w:rsidR="00B71E60">
        <w:rPr>
          <w:rFonts w:ascii="Arial" w:hAnsi="Arial" w:cs="Arial"/>
          <w:sz w:val="22"/>
          <w:szCs w:val="22"/>
        </w:rPr>
        <w:t xml:space="preserve"> and was</w:t>
      </w:r>
      <w:r w:rsidRPr="00D678B9" w:rsidR="00A46608">
        <w:rPr>
          <w:rFonts w:ascii="Arial" w:hAnsi="Arial" w:cs="Arial"/>
          <w:sz w:val="22"/>
          <w:szCs w:val="22"/>
        </w:rPr>
        <w:t xml:space="preserve"> </w:t>
      </w:r>
      <w:r w:rsidRPr="00D678B9" w:rsidR="00AA4475">
        <w:rPr>
          <w:rFonts w:ascii="Arial" w:hAnsi="Arial" w:cs="Arial"/>
          <w:sz w:val="22"/>
          <w:szCs w:val="22"/>
        </w:rPr>
        <w:t xml:space="preserve">still in stock at the </w:t>
      </w:r>
      <w:r w:rsidRPr="00D678B9" w:rsidR="003E454B">
        <w:rPr>
          <w:rFonts w:ascii="Arial" w:hAnsi="Arial" w:cs="Arial"/>
          <w:sz w:val="22"/>
          <w:szCs w:val="22"/>
        </w:rPr>
        <w:t>distributor. B</w:t>
      </w:r>
      <w:r w:rsidRPr="00D678B9" w:rsidR="00C006C2">
        <w:rPr>
          <w:rFonts w:ascii="Arial" w:hAnsi="Arial" w:cs="Arial"/>
          <w:sz w:val="22"/>
          <w:szCs w:val="22"/>
        </w:rPr>
        <w:t>ut this mater</w:t>
      </w:r>
      <w:r w:rsidRPr="00D678B9" w:rsidR="0030252B">
        <w:rPr>
          <w:rFonts w:ascii="Arial" w:hAnsi="Arial" w:cs="Arial"/>
          <w:sz w:val="22"/>
          <w:szCs w:val="22"/>
        </w:rPr>
        <w:t>ial is very brittle</w:t>
      </w:r>
      <w:r w:rsidRPr="00D678B9" w:rsidR="004D081E">
        <w:rPr>
          <w:rFonts w:ascii="Arial" w:hAnsi="Arial" w:cs="Arial"/>
          <w:sz w:val="22"/>
          <w:szCs w:val="22"/>
        </w:rPr>
        <w:t xml:space="preserve"> </w:t>
      </w:r>
      <w:r w:rsidR="00B1132C">
        <w:rPr>
          <w:rFonts w:ascii="Arial" w:hAnsi="Arial" w:cs="Arial"/>
          <w:sz w:val="22"/>
          <w:szCs w:val="22"/>
        </w:rPr>
        <w:t xml:space="preserve">when compared to </w:t>
      </w:r>
      <w:r w:rsidR="007117DB">
        <w:rPr>
          <w:rFonts w:ascii="Arial" w:hAnsi="Arial" w:cs="Arial"/>
          <w:sz w:val="22"/>
          <w:szCs w:val="22"/>
        </w:rPr>
        <w:t>other materials. In the recommendations another material is suggested.</w:t>
      </w:r>
    </w:p>
    <w:p w:rsidR="00D32F65" w:rsidP="00E75BDF" w:rsidRDefault="00D32F65" w14:paraId="00561682" w14:textId="77777777">
      <w:pPr>
        <w:pStyle w:val="paragraph"/>
        <w:spacing w:before="0" w:beforeAutospacing="0" w:after="0" w:afterAutospacing="0"/>
        <w:textAlignment w:val="baseline"/>
        <w:rPr>
          <w:rFonts w:ascii="Arial" w:hAnsi="Arial" w:cs="Arial"/>
          <w:b/>
          <w:bCs/>
          <w:sz w:val="22"/>
          <w:szCs w:val="22"/>
        </w:rPr>
      </w:pPr>
    </w:p>
    <w:p w:rsidR="00D32F65" w:rsidP="00E75BDF" w:rsidRDefault="00D32F65" w14:paraId="766B1F1E" w14:textId="77777777">
      <w:pPr>
        <w:pStyle w:val="paragraph"/>
        <w:spacing w:before="0" w:beforeAutospacing="0" w:after="0" w:afterAutospacing="0"/>
        <w:textAlignment w:val="baseline"/>
        <w:rPr>
          <w:rFonts w:ascii="Arial" w:hAnsi="Arial" w:cs="Arial"/>
          <w:b/>
          <w:bCs/>
          <w:sz w:val="22"/>
          <w:szCs w:val="22"/>
        </w:rPr>
      </w:pPr>
    </w:p>
    <w:p w:rsidR="00D32F65" w:rsidP="00E75BDF" w:rsidRDefault="00D32F65" w14:paraId="367DDE2B" w14:textId="77777777">
      <w:pPr>
        <w:pStyle w:val="paragraph"/>
        <w:spacing w:before="0" w:beforeAutospacing="0" w:after="0" w:afterAutospacing="0"/>
        <w:textAlignment w:val="baseline"/>
        <w:rPr>
          <w:rFonts w:ascii="Arial" w:hAnsi="Arial" w:cs="Arial"/>
          <w:b/>
          <w:bCs/>
          <w:sz w:val="22"/>
          <w:szCs w:val="22"/>
        </w:rPr>
      </w:pPr>
    </w:p>
    <w:p w:rsidR="00D32F65" w:rsidP="00E75BDF" w:rsidRDefault="00D32F65" w14:paraId="23FF446F" w14:textId="77777777">
      <w:pPr>
        <w:pStyle w:val="paragraph"/>
        <w:spacing w:before="0" w:beforeAutospacing="0" w:after="0" w:afterAutospacing="0"/>
        <w:textAlignment w:val="baseline"/>
        <w:rPr>
          <w:rFonts w:ascii="Arial" w:hAnsi="Arial" w:cs="Arial"/>
          <w:b/>
          <w:bCs/>
          <w:sz w:val="22"/>
          <w:szCs w:val="22"/>
        </w:rPr>
      </w:pPr>
    </w:p>
    <w:p w:rsidR="00D32F65" w:rsidP="00E75BDF" w:rsidRDefault="00D32F65" w14:paraId="4414AF04" w14:textId="77777777">
      <w:pPr>
        <w:pStyle w:val="paragraph"/>
        <w:spacing w:before="0" w:beforeAutospacing="0" w:after="0" w:afterAutospacing="0"/>
        <w:textAlignment w:val="baseline"/>
        <w:rPr>
          <w:rFonts w:ascii="Arial" w:hAnsi="Arial" w:cs="Arial"/>
          <w:b/>
          <w:bCs/>
          <w:sz w:val="22"/>
          <w:szCs w:val="22"/>
        </w:rPr>
      </w:pPr>
    </w:p>
    <w:p w:rsidR="00D32F65" w:rsidP="00E75BDF" w:rsidRDefault="00D32F65" w14:paraId="37CDE4CF" w14:textId="77777777">
      <w:pPr>
        <w:pStyle w:val="paragraph"/>
        <w:spacing w:before="0" w:beforeAutospacing="0" w:after="0" w:afterAutospacing="0"/>
        <w:textAlignment w:val="baseline"/>
        <w:rPr>
          <w:rFonts w:ascii="Arial" w:hAnsi="Arial" w:cs="Arial"/>
          <w:b/>
          <w:bCs/>
          <w:sz w:val="22"/>
          <w:szCs w:val="22"/>
        </w:rPr>
      </w:pPr>
    </w:p>
    <w:p w:rsidR="00D32F65" w:rsidP="00E75BDF" w:rsidRDefault="00D32F65" w14:paraId="6870D6B2" w14:textId="77777777">
      <w:pPr>
        <w:pStyle w:val="paragraph"/>
        <w:spacing w:before="0" w:beforeAutospacing="0" w:after="0" w:afterAutospacing="0"/>
        <w:textAlignment w:val="baseline"/>
        <w:rPr>
          <w:rFonts w:ascii="Arial" w:hAnsi="Arial" w:cs="Arial"/>
          <w:b/>
          <w:bCs/>
          <w:sz w:val="22"/>
          <w:szCs w:val="22"/>
        </w:rPr>
      </w:pPr>
    </w:p>
    <w:p w:rsidR="00D32F65" w:rsidP="00E75BDF" w:rsidRDefault="00D32F65" w14:paraId="504ECB04" w14:textId="77777777">
      <w:pPr>
        <w:pStyle w:val="paragraph"/>
        <w:spacing w:before="0" w:beforeAutospacing="0" w:after="0" w:afterAutospacing="0"/>
        <w:textAlignment w:val="baseline"/>
        <w:rPr>
          <w:rFonts w:ascii="Arial" w:hAnsi="Arial" w:cs="Arial"/>
          <w:b/>
          <w:bCs/>
          <w:sz w:val="22"/>
          <w:szCs w:val="22"/>
        </w:rPr>
      </w:pPr>
    </w:p>
    <w:p w:rsidR="00D32F65" w:rsidP="00E75BDF" w:rsidRDefault="00D32F65" w14:paraId="1D58F274" w14:textId="77777777">
      <w:pPr>
        <w:pStyle w:val="paragraph"/>
        <w:spacing w:before="0" w:beforeAutospacing="0" w:after="0" w:afterAutospacing="0"/>
        <w:textAlignment w:val="baseline"/>
        <w:rPr>
          <w:rFonts w:ascii="Arial" w:hAnsi="Arial" w:cs="Arial"/>
          <w:b/>
          <w:bCs/>
          <w:sz w:val="22"/>
          <w:szCs w:val="22"/>
        </w:rPr>
      </w:pPr>
    </w:p>
    <w:p w:rsidR="00D32F65" w:rsidP="00E75BDF" w:rsidRDefault="00D32F65" w14:paraId="333C7934" w14:textId="77777777">
      <w:pPr>
        <w:pStyle w:val="paragraph"/>
        <w:spacing w:before="0" w:beforeAutospacing="0" w:after="0" w:afterAutospacing="0"/>
        <w:textAlignment w:val="baseline"/>
        <w:rPr>
          <w:rFonts w:ascii="Arial" w:hAnsi="Arial" w:cs="Arial"/>
          <w:b/>
          <w:bCs/>
          <w:sz w:val="22"/>
          <w:szCs w:val="22"/>
        </w:rPr>
      </w:pPr>
    </w:p>
    <w:p w:rsidR="00D32F65" w:rsidP="00E75BDF" w:rsidRDefault="00D32F65" w14:paraId="29156981" w14:textId="77777777">
      <w:pPr>
        <w:pStyle w:val="paragraph"/>
        <w:spacing w:before="0" w:beforeAutospacing="0" w:after="0" w:afterAutospacing="0"/>
        <w:textAlignment w:val="baseline"/>
        <w:rPr>
          <w:rFonts w:ascii="Arial" w:hAnsi="Arial" w:cs="Arial"/>
          <w:b/>
          <w:bCs/>
          <w:sz w:val="22"/>
          <w:szCs w:val="22"/>
        </w:rPr>
      </w:pPr>
    </w:p>
    <w:p w:rsidR="00D32F65" w:rsidP="00E75BDF" w:rsidRDefault="00D32F65" w14:paraId="209CD91F" w14:textId="77777777">
      <w:pPr>
        <w:pStyle w:val="paragraph"/>
        <w:spacing w:before="0" w:beforeAutospacing="0" w:after="0" w:afterAutospacing="0"/>
        <w:textAlignment w:val="baseline"/>
        <w:rPr>
          <w:rFonts w:ascii="Arial" w:hAnsi="Arial" w:cs="Arial"/>
          <w:b/>
          <w:bCs/>
          <w:sz w:val="22"/>
          <w:szCs w:val="22"/>
        </w:rPr>
      </w:pPr>
    </w:p>
    <w:p w:rsidR="00D32F65" w:rsidP="00E75BDF" w:rsidRDefault="00D32F65" w14:paraId="731BC62D" w14:textId="77777777">
      <w:pPr>
        <w:pStyle w:val="paragraph"/>
        <w:spacing w:before="0" w:beforeAutospacing="0" w:after="0" w:afterAutospacing="0"/>
        <w:textAlignment w:val="baseline"/>
        <w:rPr>
          <w:rFonts w:ascii="Arial" w:hAnsi="Arial" w:cs="Arial"/>
          <w:b/>
          <w:bCs/>
          <w:sz w:val="22"/>
          <w:szCs w:val="22"/>
        </w:rPr>
      </w:pPr>
    </w:p>
    <w:p w:rsidR="00D32F65" w:rsidP="00E75BDF" w:rsidRDefault="00D32F65" w14:paraId="787931D4" w14:textId="77777777">
      <w:pPr>
        <w:pStyle w:val="paragraph"/>
        <w:spacing w:before="0" w:beforeAutospacing="0" w:after="0" w:afterAutospacing="0"/>
        <w:textAlignment w:val="baseline"/>
        <w:rPr>
          <w:rFonts w:ascii="Arial" w:hAnsi="Arial" w:cs="Arial"/>
          <w:b/>
          <w:bCs/>
          <w:sz w:val="22"/>
          <w:szCs w:val="22"/>
        </w:rPr>
      </w:pPr>
    </w:p>
    <w:p w:rsidR="00D32F65" w:rsidP="00E75BDF" w:rsidRDefault="00D32F65" w14:paraId="40584FBE" w14:textId="77777777">
      <w:pPr>
        <w:pStyle w:val="paragraph"/>
        <w:spacing w:before="0" w:beforeAutospacing="0" w:after="0" w:afterAutospacing="0"/>
        <w:textAlignment w:val="baseline"/>
        <w:rPr>
          <w:rFonts w:ascii="Arial" w:hAnsi="Arial" w:cs="Arial"/>
          <w:b/>
          <w:bCs/>
          <w:sz w:val="22"/>
          <w:szCs w:val="22"/>
        </w:rPr>
      </w:pPr>
    </w:p>
    <w:p w:rsidR="00D32F65" w:rsidP="00E75BDF" w:rsidRDefault="00D32F65" w14:paraId="535652B4" w14:textId="77777777">
      <w:pPr>
        <w:pStyle w:val="paragraph"/>
        <w:spacing w:before="0" w:beforeAutospacing="0" w:after="0" w:afterAutospacing="0"/>
        <w:textAlignment w:val="baseline"/>
        <w:rPr>
          <w:rFonts w:ascii="Arial" w:hAnsi="Arial" w:cs="Arial"/>
          <w:b/>
          <w:bCs/>
          <w:sz w:val="22"/>
          <w:szCs w:val="22"/>
        </w:rPr>
      </w:pPr>
    </w:p>
    <w:p w:rsidR="00D32F65" w:rsidP="00E75BDF" w:rsidRDefault="00D32F65" w14:paraId="6CC48631" w14:textId="77777777">
      <w:pPr>
        <w:pStyle w:val="paragraph"/>
        <w:spacing w:before="0" w:beforeAutospacing="0" w:after="0" w:afterAutospacing="0"/>
        <w:textAlignment w:val="baseline"/>
        <w:rPr>
          <w:rFonts w:ascii="Arial" w:hAnsi="Arial" w:cs="Arial"/>
          <w:b/>
          <w:bCs/>
          <w:sz w:val="22"/>
          <w:szCs w:val="22"/>
        </w:rPr>
      </w:pPr>
    </w:p>
    <w:p w:rsidR="000A4A11" w:rsidP="00E75BDF" w:rsidRDefault="000A4A11" w14:paraId="49B5DAC8" w14:textId="06A46DD2">
      <w:pPr>
        <w:pStyle w:val="paragraph"/>
        <w:spacing w:before="0" w:beforeAutospacing="0" w:after="0" w:afterAutospacing="0"/>
        <w:textAlignment w:val="baseline"/>
        <w:rPr>
          <w:rFonts w:ascii="Arial" w:hAnsi="Arial" w:cs="Arial"/>
          <w:b/>
          <w:bCs/>
          <w:sz w:val="22"/>
          <w:szCs w:val="22"/>
        </w:rPr>
      </w:pPr>
      <w:r w:rsidRPr="00D678B9">
        <w:rPr>
          <w:rFonts w:ascii="Arial" w:hAnsi="Arial" w:cs="Arial"/>
          <w:b/>
          <w:bCs/>
          <w:sz w:val="22"/>
          <w:szCs w:val="22"/>
        </w:rPr>
        <w:t>Horn</w:t>
      </w:r>
    </w:p>
    <w:p w:rsidRPr="008A2DA0" w:rsidR="008A2DA0" w:rsidP="008A2DA0" w:rsidRDefault="008A2DA0" w14:paraId="43190F75" w14:textId="5C9B3B84">
      <w:pPr>
        <w:pStyle w:val="Geenafstand"/>
        <w:rPr>
          <w:rFonts w:ascii="Arial" w:hAnsi="Arial" w:cs="Arial"/>
          <w:lang w:val="en-GB"/>
        </w:rPr>
      </w:pPr>
      <w:r w:rsidRPr="008A2DA0">
        <w:rPr>
          <w:rFonts w:ascii="Arial" w:hAnsi="Arial" w:cs="Arial"/>
          <w:lang w:val="en-GB"/>
        </w:rPr>
        <w:t>The horn is a 3D-printed component secured by a pole and designed to be safe for users. It serves as both the start and end point of the tubes</w:t>
      </w:r>
      <w:r w:rsidR="00C1379B">
        <w:rPr>
          <w:rFonts w:ascii="Arial" w:hAnsi="Arial" w:cs="Arial"/>
          <w:lang w:val="en-GB"/>
        </w:rPr>
        <w:t>. It</w:t>
      </w:r>
      <w:r w:rsidRPr="008A2DA0">
        <w:rPr>
          <w:rFonts w:ascii="Arial" w:hAnsi="Arial" w:cs="Arial"/>
          <w:lang w:val="en-GB"/>
        </w:rPr>
        <w:t xml:space="preserve"> houses the speakers, microphones, power supply, and ESPs. A front separation plate with holes allows sound to pass through while preventing access to the internal components. For detailed drafts, refer to Appendix A5.</w:t>
      </w:r>
      <w:r>
        <w:rPr>
          <w:rFonts w:ascii="Arial" w:hAnsi="Arial" w:cs="Arial"/>
          <w:lang w:val="en-GB"/>
        </w:rPr>
        <w:t xml:space="preserve"> </w:t>
      </w:r>
      <w:r w:rsidRPr="008A2DA0">
        <w:rPr>
          <w:rFonts w:ascii="Arial" w:hAnsi="Arial" w:cs="Arial"/>
          <w:lang w:val="en-GB"/>
        </w:rPr>
        <w:t>To prevent rainwater from seeping into the horn, a 2mm groove at the connection point holds a rubber O-ring, effectively blocking water entry and preventing short circuits.</w:t>
      </w:r>
    </w:p>
    <w:p w:rsidRPr="00655311" w:rsidR="00856483" w:rsidP="00856483" w:rsidRDefault="00D32F65" w14:paraId="07D9150C" w14:textId="58FB5A13">
      <w:pPr>
        <w:pStyle w:val="paragraph"/>
        <w:keepNext/>
        <w:spacing w:before="0" w:beforeAutospacing="0" w:after="0" w:afterAutospacing="0"/>
        <w:textAlignment w:val="baseline"/>
      </w:pPr>
      <w:r w:rsidRPr="00773834">
        <w:rPr>
          <w:rFonts w:ascii="Arial" w:hAnsi="Arial" w:cs="Arial"/>
          <w:noProof/>
          <w:sz w:val="22"/>
          <w:szCs w:val="22"/>
        </w:rPr>
        <w:drawing>
          <wp:anchor distT="0" distB="0" distL="114300" distR="114300" simplePos="0" relativeHeight="251658295" behindDoc="0" locked="0" layoutInCell="1" allowOverlap="1" wp14:anchorId="7EE68121" wp14:editId="55443F59">
            <wp:simplePos x="0" y="0"/>
            <wp:positionH relativeFrom="margin">
              <wp:align>left</wp:align>
            </wp:positionH>
            <wp:positionV relativeFrom="paragraph">
              <wp:posOffset>43194</wp:posOffset>
            </wp:positionV>
            <wp:extent cx="1878330" cy="2159635"/>
            <wp:effectExtent l="0" t="0" r="7620" b="0"/>
            <wp:wrapSquare wrapText="bothSides"/>
            <wp:docPr id="1476304488" name="Afbeelding 1" descr="Afbeelding met rood, ontwerp&#10;&#10;Beschrijving automatisch gegenereerd met gemiddeld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04488" name="Afbeelding 1" descr="Afbeelding met rood, ontwerp&#10;&#10;Beschrijving automatisch gegenereerd met gemiddelde betrouwbaarheid"/>
                    <pic:cNvPicPr/>
                  </pic:nvPicPr>
                  <pic:blipFill rotWithShape="1">
                    <a:blip r:embed="rId31" cstate="print">
                      <a:extLst>
                        <a:ext uri="{28A0092B-C50C-407E-A947-70E740481C1C}">
                          <a14:useLocalDpi xmlns:a14="http://schemas.microsoft.com/office/drawing/2010/main" val="0"/>
                        </a:ext>
                      </a:extLst>
                    </a:blip>
                    <a:srcRect l="12661"/>
                    <a:stretch/>
                  </pic:blipFill>
                  <pic:spPr bwMode="auto">
                    <a:xfrm>
                      <a:off x="0" y="0"/>
                      <a:ext cx="1878330"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78FE" w:rsidP="00E75BDF" w:rsidRDefault="00187E00" w14:paraId="37281B56" w14:textId="3DBB6E08">
      <w:pPr>
        <w:pStyle w:val="paragraph"/>
        <w:spacing w:before="0" w:beforeAutospacing="0" w:after="0" w:afterAutospacing="0"/>
        <w:textAlignment w:val="baseline"/>
        <w:rPr>
          <w:rFonts w:ascii="Arial" w:hAnsi="Arial" w:cs="Arial"/>
          <w:sz w:val="22"/>
          <w:szCs w:val="22"/>
        </w:rPr>
      </w:pPr>
      <w:r w:rsidRPr="00F46E08">
        <w:rPr>
          <w:rFonts w:ascii="Arial" w:hAnsi="Arial" w:cs="Arial"/>
          <w:b/>
          <w:bCs/>
          <w:noProof/>
          <w:sz w:val="22"/>
          <w:szCs w:val="22"/>
        </w:rPr>
        <w:drawing>
          <wp:anchor distT="0" distB="0" distL="114300" distR="114300" simplePos="0" relativeHeight="251658294" behindDoc="0" locked="0" layoutInCell="1" allowOverlap="1" wp14:anchorId="064F6405" wp14:editId="32654083">
            <wp:simplePos x="0" y="0"/>
            <wp:positionH relativeFrom="margin">
              <wp:posOffset>2330272</wp:posOffset>
            </wp:positionH>
            <wp:positionV relativeFrom="paragraph">
              <wp:posOffset>14266</wp:posOffset>
            </wp:positionV>
            <wp:extent cx="2602230" cy="2159635"/>
            <wp:effectExtent l="0" t="0" r="7620" b="0"/>
            <wp:wrapSquare wrapText="bothSides"/>
            <wp:docPr id="1206213883" name="Afbeelding 2" descr="Afbeelding met sandaal, schoeisel, sch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0281" name="Afbeelding 2" descr="Afbeelding met sandaal, schoeisel, schoen&#10;&#10;Automatisch gegenereerde beschrijving"/>
                    <pic:cNvPicPr/>
                  </pic:nvPicPr>
                  <pic:blipFill rotWithShape="1">
                    <a:blip r:embed="rId32" cstate="print">
                      <a:extLst>
                        <a:ext uri="{28A0092B-C50C-407E-A947-70E740481C1C}">
                          <a14:useLocalDpi xmlns:a14="http://schemas.microsoft.com/office/drawing/2010/main" val="0"/>
                        </a:ext>
                      </a:extLst>
                    </a:blip>
                    <a:srcRect l="8232"/>
                    <a:stretch/>
                  </pic:blipFill>
                  <pic:spPr bwMode="auto">
                    <a:xfrm>
                      <a:off x="0" y="0"/>
                      <a:ext cx="2602230"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56483" w:rsidP="00E75BDF" w:rsidRDefault="00856483" w14:paraId="5F45CBA3" w14:textId="77777777">
      <w:pPr>
        <w:pStyle w:val="paragraph"/>
        <w:spacing w:before="0" w:beforeAutospacing="0" w:after="0" w:afterAutospacing="0"/>
        <w:textAlignment w:val="baseline"/>
        <w:rPr>
          <w:rFonts w:ascii="Arial" w:hAnsi="Arial" w:cs="Arial"/>
          <w:sz w:val="22"/>
          <w:szCs w:val="22"/>
        </w:rPr>
      </w:pPr>
    </w:p>
    <w:p w:rsidR="00856483" w:rsidP="00E75BDF" w:rsidRDefault="00856483" w14:paraId="4C449C6F" w14:textId="77777777">
      <w:pPr>
        <w:pStyle w:val="paragraph"/>
        <w:spacing w:before="0" w:beforeAutospacing="0" w:after="0" w:afterAutospacing="0"/>
        <w:textAlignment w:val="baseline"/>
        <w:rPr>
          <w:rFonts w:ascii="Arial" w:hAnsi="Arial" w:cs="Arial"/>
          <w:sz w:val="22"/>
          <w:szCs w:val="22"/>
        </w:rPr>
      </w:pPr>
    </w:p>
    <w:p w:rsidR="00856483" w:rsidP="00E75BDF" w:rsidRDefault="00856483" w14:paraId="44E4E648" w14:textId="77777777">
      <w:pPr>
        <w:pStyle w:val="paragraph"/>
        <w:spacing w:before="0" w:beforeAutospacing="0" w:after="0" w:afterAutospacing="0"/>
        <w:textAlignment w:val="baseline"/>
        <w:rPr>
          <w:rFonts w:ascii="Arial" w:hAnsi="Arial" w:cs="Arial"/>
          <w:sz w:val="22"/>
          <w:szCs w:val="22"/>
        </w:rPr>
      </w:pPr>
    </w:p>
    <w:p w:rsidR="00856483" w:rsidP="00E75BDF" w:rsidRDefault="00856483" w14:paraId="21CFF459" w14:textId="77777777">
      <w:pPr>
        <w:pStyle w:val="paragraph"/>
        <w:spacing w:before="0" w:beforeAutospacing="0" w:after="0" w:afterAutospacing="0"/>
        <w:textAlignment w:val="baseline"/>
        <w:rPr>
          <w:rFonts w:ascii="Arial" w:hAnsi="Arial" w:cs="Arial"/>
          <w:sz w:val="22"/>
          <w:szCs w:val="22"/>
        </w:rPr>
      </w:pPr>
    </w:p>
    <w:p w:rsidR="00856483" w:rsidP="00E75BDF" w:rsidRDefault="00856483" w14:paraId="74CE3CEA" w14:textId="77777777">
      <w:pPr>
        <w:pStyle w:val="paragraph"/>
        <w:spacing w:before="0" w:beforeAutospacing="0" w:after="0" w:afterAutospacing="0"/>
        <w:textAlignment w:val="baseline"/>
        <w:rPr>
          <w:rFonts w:ascii="Arial" w:hAnsi="Arial" w:cs="Arial"/>
          <w:sz w:val="22"/>
          <w:szCs w:val="22"/>
        </w:rPr>
      </w:pPr>
    </w:p>
    <w:p w:rsidR="00856483" w:rsidP="00E75BDF" w:rsidRDefault="00856483" w14:paraId="585BC89B" w14:textId="77777777">
      <w:pPr>
        <w:pStyle w:val="paragraph"/>
        <w:spacing w:before="0" w:beforeAutospacing="0" w:after="0" w:afterAutospacing="0"/>
        <w:textAlignment w:val="baseline"/>
        <w:rPr>
          <w:rFonts w:ascii="Arial" w:hAnsi="Arial" w:cs="Arial"/>
          <w:sz w:val="22"/>
          <w:szCs w:val="22"/>
        </w:rPr>
      </w:pPr>
    </w:p>
    <w:p w:rsidR="00856483" w:rsidP="00E75BDF" w:rsidRDefault="00856483" w14:paraId="309544AC" w14:textId="77777777">
      <w:pPr>
        <w:pStyle w:val="paragraph"/>
        <w:spacing w:before="0" w:beforeAutospacing="0" w:after="0" w:afterAutospacing="0"/>
        <w:textAlignment w:val="baseline"/>
        <w:rPr>
          <w:rFonts w:ascii="Arial" w:hAnsi="Arial" w:cs="Arial"/>
          <w:sz w:val="22"/>
          <w:szCs w:val="22"/>
        </w:rPr>
      </w:pPr>
    </w:p>
    <w:p w:rsidR="00856483" w:rsidP="00E75BDF" w:rsidRDefault="00856483" w14:paraId="45034B75" w14:textId="77777777">
      <w:pPr>
        <w:pStyle w:val="paragraph"/>
        <w:spacing w:before="0" w:beforeAutospacing="0" w:after="0" w:afterAutospacing="0"/>
        <w:textAlignment w:val="baseline"/>
        <w:rPr>
          <w:rFonts w:ascii="Arial" w:hAnsi="Arial" w:cs="Arial"/>
          <w:sz w:val="22"/>
          <w:szCs w:val="22"/>
        </w:rPr>
      </w:pPr>
    </w:p>
    <w:p w:rsidR="00856483" w:rsidP="00E75BDF" w:rsidRDefault="00856483" w14:paraId="0C118E38" w14:textId="77777777">
      <w:pPr>
        <w:pStyle w:val="paragraph"/>
        <w:spacing w:before="0" w:beforeAutospacing="0" w:after="0" w:afterAutospacing="0"/>
        <w:textAlignment w:val="baseline"/>
        <w:rPr>
          <w:rFonts w:ascii="Arial" w:hAnsi="Arial" w:cs="Arial"/>
          <w:sz w:val="22"/>
          <w:szCs w:val="22"/>
        </w:rPr>
      </w:pPr>
    </w:p>
    <w:p w:rsidR="00856483" w:rsidP="00E75BDF" w:rsidRDefault="00856483" w14:paraId="76DAEC11" w14:textId="77777777">
      <w:pPr>
        <w:pStyle w:val="paragraph"/>
        <w:spacing w:before="0" w:beforeAutospacing="0" w:after="0" w:afterAutospacing="0"/>
        <w:textAlignment w:val="baseline"/>
        <w:rPr>
          <w:rFonts w:ascii="Arial" w:hAnsi="Arial" w:cs="Arial"/>
          <w:sz w:val="22"/>
          <w:szCs w:val="22"/>
        </w:rPr>
      </w:pPr>
    </w:p>
    <w:p w:rsidR="00856483" w:rsidP="00E75BDF" w:rsidRDefault="00856483" w14:paraId="448324BE" w14:textId="77777777">
      <w:pPr>
        <w:pStyle w:val="paragraph"/>
        <w:spacing w:before="0" w:beforeAutospacing="0" w:after="0" w:afterAutospacing="0"/>
        <w:textAlignment w:val="baseline"/>
        <w:rPr>
          <w:rFonts w:ascii="Arial" w:hAnsi="Arial" w:cs="Arial"/>
          <w:sz w:val="22"/>
          <w:szCs w:val="22"/>
        </w:rPr>
      </w:pPr>
    </w:p>
    <w:p w:rsidR="00856483" w:rsidP="00E75BDF" w:rsidRDefault="00856483" w14:paraId="12752EA5" w14:textId="5AC6D0EB">
      <w:pPr>
        <w:pStyle w:val="paragraph"/>
        <w:spacing w:before="0" w:beforeAutospacing="0" w:after="0" w:afterAutospacing="0"/>
        <w:textAlignment w:val="baseline"/>
        <w:rPr>
          <w:rFonts w:ascii="Arial" w:hAnsi="Arial" w:cs="Arial"/>
          <w:sz w:val="22"/>
          <w:szCs w:val="22"/>
        </w:rPr>
      </w:pPr>
    </w:p>
    <w:p w:rsidR="00856483" w:rsidP="00E75BDF" w:rsidRDefault="00D32F65" w14:paraId="57FA5BA1" w14:textId="067C122E">
      <w:pPr>
        <w:pStyle w:val="paragraph"/>
        <w:spacing w:before="0" w:beforeAutospacing="0" w:after="0" w:afterAutospacing="0"/>
        <w:textAlignment w:val="baseline"/>
        <w:rPr>
          <w:rFonts w:ascii="Arial" w:hAnsi="Arial" w:cs="Arial"/>
          <w:sz w:val="22"/>
          <w:szCs w:val="22"/>
        </w:rPr>
      </w:pPr>
      <w:r>
        <w:rPr>
          <w:noProof/>
        </w:rPr>
        <mc:AlternateContent>
          <mc:Choice Requires="wps">
            <w:drawing>
              <wp:anchor distT="0" distB="0" distL="114300" distR="114300" simplePos="0" relativeHeight="251658286" behindDoc="0" locked="0" layoutInCell="1" allowOverlap="1" wp14:anchorId="334865C1" wp14:editId="35ED144E">
                <wp:simplePos x="0" y="0"/>
                <wp:positionH relativeFrom="column">
                  <wp:posOffset>2345717</wp:posOffset>
                </wp:positionH>
                <wp:positionV relativeFrom="paragraph">
                  <wp:posOffset>21103</wp:posOffset>
                </wp:positionV>
                <wp:extent cx="2602230" cy="635"/>
                <wp:effectExtent l="0" t="0" r="0" b="0"/>
                <wp:wrapSquare wrapText="bothSides"/>
                <wp:docPr id="787057514" name="Text Box 1"/>
                <wp:cNvGraphicFramePr/>
                <a:graphic xmlns:a="http://schemas.openxmlformats.org/drawingml/2006/main">
                  <a:graphicData uri="http://schemas.microsoft.com/office/word/2010/wordprocessingShape">
                    <wps:wsp>
                      <wps:cNvSpPr txBox="1"/>
                      <wps:spPr>
                        <a:xfrm>
                          <a:off x="0" y="0"/>
                          <a:ext cx="2602230" cy="635"/>
                        </a:xfrm>
                        <a:prstGeom prst="rect">
                          <a:avLst/>
                        </a:prstGeom>
                        <a:solidFill>
                          <a:prstClr val="white"/>
                        </a:solidFill>
                        <a:ln>
                          <a:noFill/>
                        </a:ln>
                      </wps:spPr>
                      <wps:txbx>
                        <w:txbxContent>
                          <w:p w:rsidRPr="00C11F18" w:rsidR="00856483" w:rsidP="00856483" w:rsidRDefault="00856483" w14:paraId="7B134358" w14:textId="3B2D4F77">
                            <w:pPr>
                              <w:pStyle w:val="Bijschrift"/>
                              <w:rPr>
                                <w:rFonts w:ascii="Times New Roman" w:hAnsi="Times New Roman" w:eastAsia="Times New Roman" w:cs="Times New Roman"/>
                                <w:kern w:val="0"/>
                                <w:sz w:val="24"/>
                                <w:szCs w:val="24"/>
                                <w:lang w:eastAsia="nl-NL"/>
                                <w14:ligatures w14:val="none"/>
                              </w:rPr>
                            </w:pPr>
                            <w:r w:rsidRPr="00C11F18">
                              <w:t xml:space="preserve">Figure </w:t>
                            </w:r>
                            <w:r w:rsidRPr="00C11F18">
                              <w:fldChar w:fldCharType="begin"/>
                            </w:r>
                            <w:r w:rsidRPr="00C11F18">
                              <w:instrText xml:space="preserve"> SEQ Figure \* ARABIC </w:instrText>
                            </w:r>
                            <w:r w:rsidR="00B51044">
                              <w:fldChar w:fldCharType="separate"/>
                            </w:r>
                            <w:r w:rsidRPr="00C11F18">
                              <w:fldChar w:fldCharType="end"/>
                            </w:r>
                            <w:r w:rsidRPr="00C11F18">
                              <w:t xml:space="preserve"> Solidworks horn exploded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DC84323">
              <v:shape id="_x0000_s1044" style="position:absolute;margin-left:184.7pt;margin-top:1.65pt;width:204.9pt;height:.05pt;z-index:25165828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" w14:anchorId="334865C1">
                <v:textbox style="mso-fit-shape-to-text:t" inset="0,0,0,0">
                  <w:txbxContent>
                    <w:p w:rsidRPr="00C11F18" w:rsidR="00856483" w:rsidP="00856483" w:rsidRDefault="00856483" w14:paraId="766C2140" w14:textId="3B2D4F77">
                      <w:pPr>
                        <w:pStyle w:val="Bijschrift"/>
                        <w:rPr>
                          <w:rFonts w:ascii="Times New Roman" w:hAnsi="Times New Roman" w:eastAsia="Times New Roman" w:cs="Times New Roman"/>
                          <w:kern w:val="0"/>
                          <w:sz w:val="24"/>
                          <w:szCs w:val="24"/>
                          <w:lang w:eastAsia="nl-NL"/>
                          <w14:ligatures w14:val="none"/>
                        </w:rPr>
                      </w:pPr>
                      <w:r w:rsidRPr="00C11F18">
                        <w:t xml:space="preserve">Figure </w:t>
                      </w:r>
                      <w:r w:rsidRPr="00C11F18">
                        <w:fldChar w:fldCharType="begin"/>
                      </w:r>
                      <w:r w:rsidRPr="00C11F18">
                        <w:instrText xml:space="preserve"> SEQ Figure \* ARABIC </w:instrText>
                      </w:r>
                      <w:r w:rsidR="00B51044">
                        <w:fldChar w:fldCharType="separate"/>
                      </w:r>
                      <w:r w:rsidRPr="00C11F18">
                        <w:fldChar w:fldCharType="end"/>
                      </w:r>
                      <w:r w:rsidRPr="00C11F18">
                        <w:t xml:space="preserve"> Solidworks horn exploded model</w:t>
                      </w:r>
                    </w:p>
                  </w:txbxContent>
                </v:textbox>
                <w10:wrap type="square"/>
              </v:shape>
            </w:pict>
          </mc:Fallback>
        </mc:AlternateContent>
      </w:r>
      <w:r>
        <w:rPr>
          <w:noProof/>
        </w:rPr>
        <mc:AlternateContent>
          <mc:Choice Requires="wps">
            <w:drawing>
              <wp:anchor distT="0" distB="0" distL="114300" distR="114300" simplePos="0" relativeHeight="251658285" behindDoc="0" locked="0" layoutInCell="1" allowOverlap="1" wp14:anchorId="55905E82" wp14:editId="3E3254FE">
                <wp:simplePos x="0" y="0"/>
                <wp:positionH relativeFrom="margin">
                  <wp:align>left</wp:align>
                </wp:positionH>
                <wp:positionV relativeFrom="paragraph">
                  <wp:posOffset>20320</wp:posOffset>
                </wp:positionV>
                <wp:extent cx="2151380" cy="635"/>
                <wp:effectExtent l="0" t="0" r="1270" b="8255"/>
                <wp:wrapSquare wrapText="bothSides"/>
                <wp:docPr id="1921642849" name="Text Box 1"/>
                <wp:cNvGraphicFramePr/>
                <a:graphic xmlns:a="http://schemas.openxmlformats.org/drawingml/2006/main">
                  <a:graphicData uri="http://schemas.microsoft.com/office/word/2010/wordprocessingShape">
                    <wps:wsp>
                      <wps:cNvSpPr txBox="1"/>
                      <wps:spPr>
                        <a:xfrm>
                          <a:off x="0" y="0"/>
                          <a:ext cx="2151380" cy="635"/>
                        </a:xfrm>
                        <a:prstGeom prst="rect">
                          <a:avLst/>
                        </a:prstGeom>
                        <a:solidFill>
                          <a:prstClr val="white"/>
                        </a:solidFill>
                        <a:ln>
                          <a:noFill/>
                        </a:ln>
                      </wps:spPr>
                      <wps:txbx>
                        <w:txbxContent>
                          <w:p w:rsidRPr="00C11F18" w:rsidR="00856483" w:rsidP="00856483" w:rsidRDefault="00856483" w14:paraId="32DD7FBF" w14:textId="544E6930">
                            <w:pPr>
                              <w:pStyle w:val="Bijschrift"/>
                              <w:rPr>
                                <w:rFonts w:eastAsia="Times New Roman" w:cs="Arial"/>
                                <w:kern w:val="0"/>
                                <w:lang w:eastAsia="nl-NL"/>
                                <w14:ligatures w14:val="none"/>
                              </w:rPr>
                            </w:pPr>
                            <w:r w:rsidRPr="00C11F18">
                              <w:t xml:space="preserve">Figure </w:t>
                            </w:r>
                            <w:r w:rsidRPr="00C11F18">
                              <w:fldChar w:fldCharType="begin"/>
                            </w:r>
                            <w:r w:rsidRPr="00C11F18">
                              <w:instrText xml:space="preserve"> SEQ Figure \* ARABIC </w:instrText>
                            </w:r>
                            <w:r w:rsidR="00B51044">
                              <w:fldChar w:fldCharType="separate"/>
                            </w:r>
                            <w:r w:rsidRPr="00C11F18">
                              <w:fldChar w:fldCharType="end"/>
                            </w:r>
                            <w:r w:rsidRPr="00C11F18">
                              <w:t xml:space="preserve"> Solidworks horn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2C49287">
              <v:shape id="_x0000_s1045" style="position:absolute;margin-left:0;margin-top:1.6pt;width:169.4pt;height:.05pt;z-index:251658285;visibility:visible;mso-wrap-style:square;mso-wrap-distance-left:9pt;mso-wrap-distance-top:0;mso-wrap-distance-right:9pt;mso-wrap-distance-bottom:0;mso-position-horizontal:left;mso-position-horizontal-relative:margin;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2rGgIAAEAEAAAOAAAAZHJzL2Uyb0RvYy54bWysU8Fu2zAMvQ/YPwi6L05StO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" w14:anchorId="55905E82">
                <v:textbox style="mso-fit-shape-to-text:t" inset="0,0,0,0">
                  <w:txbxContent>
                    <w:p w:rsidRPr="00C11F18" w:rsidR="00856483" w:rsidP="00856483" w:rsidRDefault="00856483" w14:paraId="72FA9677" w14:textId="544E6930">
                      <w:pPr>
                        <w:pStyle w:val="Bijschrift"/>
                        <w:rPr>
                          <w:rFonts w:eastAsia="Times New Roman" w:cs="Arial"/>
                          <w:kern w:val="0"/>
                          <w:lang w:eastAsia="nl-NL"/>
                          <w14:ligatures w14:val="none"/>
                        </w:rPr>
                      </w:pPr>
                      <w:r w:rsidRPr="00C11F18">
                        <w:t xml:space="preserve">Figure </w:t>
                      </w:r>
                      <w:r w:rsidRPr="00C11F18">
                        <w:fldChar w:fldCharType="begin"/>
                      </w:r>
                      <w:r w:rsidRPr="00C11F18">
                        <w:instrText xml:space="preserve"> SEQ Figure \* ARABIC </w:instrText>
                      </w:r>
                      <w:r w:rsidR="00B51044">
                        <w:fldChar w:fldCharType="separate"/>
                      </w:r>
                      <w:r w:rsidRPr="00C11F18">
                        <w:fldChar w:fldCharType="end"/>
                      </w:r>
                      <w:r w:rsidRPr="00C11F18">
                        <w:t xml:space="preserve"> Solidworks horn model</w:t>
                      </w:r>
                    </w:p>
                  </w:txbxContent>
                </v:textbox>
                <w10:wrap type="square" anchorx="margin"/>
              </v:shape>
            </w:pict>
          </mc:Fallback>
        </mc:AlternateContent>
      </w:r>
    </w:p>
    <w:p w:rsidR="00856483" w:rsidP="00E75BDF" w:rsidRDefault="00D32F65" w14:paraId="448114E0" w14:textId="541A8EDE">
      <w:pPr>
        <w:pStyle w:val="paragraph"/>
        <w:spacing w:before="0" w:beforeAutospacing="0" w:after="0" w:afterAutospacing="0"/>
        <w:textAlignment w:val="baseline"/>
        <w:rPr>
          <w:rFonts w:ascii="Arial" w:hAnsi="Arial" w:cs="Arial"/>
          <w:sz w:val="22"/>
          <w:szCs w:val="22"/>
        </w:rPr>
      </w:pPr>
      <w:r w:rsidRPr="00EA74FB">
        <w:rPr>
          <w:rFonts w:ascii="Arial" w:hAnsi="Arial" w:cs="Arial"/>
          <w:noProof/>
          <w:sz w:val="22"/>
          <w:szCs w:val="22"/>
        </w:rPr>
        <w:drawing>
          <wp:anchor distT="0" distB="0" distL="114300" distR="114300" simplePos="0" relativeHeight="251658284" behindDoc="0" locked="0" layoutInCell="1" allowOverlap="1" wp14:anchorId="73240D94" wp14:editId="447A21ED">
            <wp:simplePos x="0" y="0"/>
            <wp:positionH relativeFrom="margin">
              <wp:align>left</wp:align>
            </wp:positionH>
            <wp:positionV relativeFrom="paragraph">
              <wp:posOffset>97912</wp:posOffset>
            </wp:positionV>
            <wp:extent cx="2015490" cy="1341120"/>
            <wp:effectExtent l="0" t="0" r="3810" b="0"/>
            <wp:wrapSquare wrapText="bothSides"/>
            <wp:docPr id="1123423117" name="Afbeelding 8" descr="Afbeelding met ontwerp, tekenfilm&#10;&#10;Beschrijving automatisch gegenereerd met gemiddeld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23117" name="Afbeelding 8" descr="Afbeelding met ontwerp, tekenfilm&#10;&#10;Beschrijving automatisch gegenereerd met gemiddelde betrouwbaarheid"/>
                    <pic:cNvPicPr/>
                  </pic:nvPicPr>
                  <pic:blipFill>
                    <a:blip r:embed="rId33">
                      <a:extLst>
                        <a:ext uri="{28A0092B-C50C-407E-A947-70E740481C1C}">
                          <a14:useLocalDpi xmlns:a14="http://schemas.microsoft.com/office/drawing/2010/main" val="0"/>
                        </a:ext>
                      </a:extLst>
                    </a:blip>
                    <a:stretch>
                      <a:fillRect/>
                    </a:stretch>
                  </pic:blipFill>
                  <pic:spPr>
                    <a:xfrm>
                      <a:off x="0" y="0"/>
                      <a:ext cx="2015490" cy="1341120"/>
                    </a:xfrm>
                    <a:prstGeom prst="rect">
                      <a:avLst/>
                    </a:prstGeom>
                  </pic:spPr>
                </pic:pic>
              </a:graphicData>
            </a:graphic>
            <wp14:sizeRelH relativeFrom="page">
              <wp14:pctWidth>0</wp14:pctWidth>
            </wp14:sizeRelH>
            <wp14:sizeRelV relativeFrom="page">
              <wp14:pctHeight>0</wp14:pctHeight>
            </wp14:sizeRelV>
          </wp:anchor>
        </w:drawing>
      </w:r>
    </w:p>
    <w:p w:rsidR="00856483" w:rsidP="00E75BDF" w:rsidRDefault="00856483" w14:paraId="5EBFF05C" w14:textId="46571B0C">
      <w:pPr>
        <w:pStyle w:val="paragraph"/>
        <w:spacing w:before="0" w:beforeAutospacing="0" w:after="0" w:afterAutospacing="0"/>
        <w:textAlignment w:val="baseline"/>
        <w:rPr>
          <w:rFonts w:ascii="Arial" w:hAnsi="Arial" w:cs="Arial"/>
          <w:sz w:val="22"/>
          <w:szCs w:val="22"/>
        </w:rPr>
      </w:pPr>
    </w:p>
    <w:p w:rsidR="00856483" w:rsidP="00E75BDF" w:rsidRDefault="00856483" w14:paraId="13016A2F" w14:textId="19A574AD">
      <w:pPr>
        <w:pStyle w:val="paragraph"/>
        <w:spacing w:before="0" w:beforeAutospacing="0" w:after="0" w:afterAutospacing="0"/>
        <w:textAlignment w:val="baseline"/>
        <w:rPr>
          <w:rFonts w:ascii="Arial" w:hAnsi="Arial" w:cs="Arial"/>
          <w:sz w:val="22"/>
          <w:szCs w:val="22"/>
        </w:rPr>
      </w:pPr>
    </w:p>
    <w:p w:rsidRPr="00F60AA9" w:rsidR="00773834" w:rsidP="00E75BDF" w:rsidRDefault="00773834" w14:paraId="6CB1E9DD" w14:textId="26150D0B">
      <w:pPr>
        <w:pStyle w:val="paragraph"/>
        <w:spacing w:before="0" w:beforeAutospacing="0" w:after="0" w:afterAutospacing="0"/>
        <w:textAlignment w:val="baseline"/>
        <w:rPr>
          <w:rFonts w:ascii="Arial" w:hAnsi="Arial" w:cs="Arial"/>
          <w:sz w:val="22"/>
          <w:szCs w:val="22"/>
        </w:rPr>
      </w:pPr>
    </w:p>
    <w:p w:rsidR="000A4A11" w:rsidP="00E75BDF" w:rsidRDefault="000A4A11" w14:paraId="536E97EF" w14:textId="5EF21E3F">
      <w:pPr>
        <w:pStyle w:val="paragraph"/>
        <w:spacing w:before="0" w:beforeAutospacing="0" w:after="0" w:afterAutospacing="0"/>
        <w:textAlignment w:val="baseline"/>
        <w:rPr>
          <w:rFonts w:ascii="Arial" w:hAnsi="Arial" w:cs="Arial"/>
          <w:b/>
          <w:bCs/>
          <w:sz w:val="22"/>
          <w:szCs w:val="22"/>
        </w:rPr>
      </w:pPr>
    </w:p>
    <w:p w:rsidR="00856483" w:rsidP="00E75BDF" w:rsidRDefault="00856483" w14:paraId="63D66832" w14:textId="77777777">
      <w:pPr>
        <w:pStyle w:val="paragraph"/>
        <w:spacing w:before="0" w:beforeAutospacing="0" w:after="0" w:afterAutospacing="0"/>
        <w:textAlignment w:val="baseline"/>
        <w:rPr>
          <w:rFonts w:ascii="Arial" w:hAnsi="Arial" w:cs="Arial"/>
          <w:b/>
          <w:bCs/>
          <w:sz w:val="22"/>
          <w:szCs w:val="22"/>
        </w:rPr>
      </w:pPr>
    </w:p>
    <w:p w:rsidR="00856483" w:rsidP="00E75BDF" w:rsidRDefault="00856483" w14:paraId="31426F69" w14:textId="77777777">
      <w:pPr>
        <w:pStyle w:val="paragraph"/>
        <w:spacing w:before="0" w:beforeAutospacing="0" w:after="0" w:afterAutospacing="0"/>
        <w:textAlignment w:val="baseline"/>
        <w:rPr>
          <w:rFonts w:ascii="Arial" w:hAnsi="Arial" w:cs="Arial"/>
          <w:b/>
          <w:bCs/>
          <w:sz w:val="22"/>
          <w:szCs w:val="22"/>
        </w:rPr>
      </w:pPr>
    </w:p>
    <w:p w:rsidR="00856483" w:rsidP="00E75BDF" w:rsidRDefault="00856483" w14:paraId="76E19EE3" w14:textId="77777777">
      <w:pPr>
        <w:pStyle w:val="paragraph"/>
        <w:spacing w:before="0" w:beforeAutospacing="0" w:after="0" w:afterAutospacing="0"/>
        <w:textAlignment w:val="baseline"/>
        <w:rPr>
          <w:rFonts w:ascii="Arial" w:hAnsi="Arial" w:cs="Arial"/>
          <w:b/>
          <w:bCs/>
          <w:sz w:val="22"/>
          <w:szCs w:val="22"/>
        </w:rPr>
      </w:pPr>
    </w:p>
    <w:p w:rsidRPr="00D678B9" w:rsidR="00620822" w:rsidP="00E75BDF" w:rsidRDefault="00620822" w14:paraId="2F8211C6" w14:textId="6625D888">
      <w:pPr>
        <w:pStyle w:val="paragraph"/>
        <w:spacing w:before="0" w:beforeAutospacing="0" w:after="0" w:afterAutospacing="0"/>
        <w:textAlignment w:val="baseline"/>
        <w:rPr>
          <w:rFonts w:ascii="Arial" w:hAnsi="Arial" w:cs="Arial"/>
          <w:b/>
          <w:bCs/>
          <w:sz w:val="22"/>
          <w:szCs w:val="22"/>
        </w:rPr>
      </w:pPr>
    </w:p>
    <w:p w:rsidR="00856483" w:rsidP="00E75BDF" w:rsidRDefault="00D32F65" w14:paraId="43159CCE" w14:textId="5CCB77A7">
      <w:pPr>
        <w:pStyle w:val="paragraph"/>
        <w:spacing w:before="0" w:beforeAutospacing="0" w:after="0" w:afterAutospacing="0"/>
        <w:textAlignment w:val="baseline"/>
        <w:rPr>
          <w:rFonts w:ascii="Arial" w:hAnsi="Arial" w:cs="Arial"/>
          <w:b/>
          <w:bCs/>
          <w:sz w:val="22"/>
          <w:szCs w:val="22"/>
        </w:rPr>
      </w:pPr>
      <w:r>
        <w:rPr>
          <w:noProof/>
        </w:rPr>
        <mc:AlternateContent>
          <mc:Choice Requires="wps">
            <w:drawing>
              <wp:anchor distT="0" distB="0" distL="114300" distR="114300" simplePos="0" relativeHeight="251658287" behindDoc="0" locked="0" layoutInCell="1" allowOverlap="1" wp14:anchorId="5888B763" wp14:editId="4F1BCC34">
                <wp:simplePos x="0" y="0"/>
                <wp:positionH relativeFrom="margin">
                  <wp:align>left</wp:align>
                </wp:positionH>
                <wp:positionV relativeFrom="paragraph">
                  <wp:posOffset>12011</wp:posOffset>
                </wp:positionV>
                <wp:extent cx="2015490" cy="416560"/>
                <wp:effectExtent l="0" t="0" r="3810" b="2540"/>
                <wp:wrapSquare wrapText="bothSides"/>
                <wp:docPr id="911146667" name="Text Box 1"/>
                <wp:cNvGraphicFramePr/>
                <a:graphic xmlns:a="http://schemas.openxmlformats.org/drawingml/2006/main">
                  <a:graphicData uri="http://schemas.microsoft.com/office/word/2010/wordprocessingShape">
                    <wps:wsp>
                      <wps:cNvSpPr txBox="1"/>
                      <wps:spPr>
                        <a:xfrm>
                          <a:off x="0" y="0"/>
                          <a:ext cx="2015490" cy="416560"/>
                        </a:xfrm>
                        <a:prstGeom prst="rect">
                          <a:avLst/>
                        </a:prstGeom>
                        <a:solidFill>
                          <a:prstClr val="white"/>
                        </a:solidFill>
                        <a:ln>
                          <a:noFill/>
                        </a:ln>
                      </wps:spPr>
                      <wps:txbx>
                        <w:txbxContent>
                          <w:p w:rsidRPr="00C11F18" w:rsidR="00856483" w:rsidP="00856483" w:rsidRDefault="00856483" w14:paraId="63AA27BA" w14:textId="7D7BCB72">
                            <w:pPr>
                              <w:pStyle w:val="Bijschrift"/>
                              <w:rPr>
                                <w:rFonts w:eastAsia="Times New Roman" w:cs="Arial"/>
                                <w:kern w:val="0"/>
                                <w:lang w:eastAsia="nl-NL"/>
                                <w14:ligatures w14:val="none"/>
                              </w:rPr>
                            </w:pPr>
                            <w:ins w:author="Langeveld,Daniel D. van" w:date="2024-06-22T19:15:00Z" w16du:dateUtc="2024-06-22T17:15:00Z" w:id="67">
                              <w:r w:rsidRPr="00C11F18">
                                <w:t xml:space="preserve">Figure </w:t>
                              </w:r>
                            </w:ins>
                            <w:r w:rsidRPr="00C11F18">
                              <w:fldChar w:fldCharType="begin"/>
                            </w:r>
                            <w:r w:rsidRPr="00C11F18">
                              <w:instrText xml:space="preserve"> SEQ Figure \* ARABIC </w:instrText>
                            </w:r>
                            <w:r w:rsidRPr="00C11F18">
                              <w:fldChar w:fldCharType="separate"/>
                            </w:r>
                            <w:r w:rsidRPr="00C11F18" w:rsidR="00CA4841">
                              <w:t>21</w:t>
                            </w:r>
                            <w:r w:rsidRPr="00C11F18">
                              <w:fldChar w:fldCharType="end"/>
                            </w:r>
                            <w:r w:rsidRPr="00C11F18">
                              <w:t xml:space="preserve"> Solidworks horn pipe connection</w:t>
                            </w:r>
                            <w:r w:rsidRPr="00C11F18" w:rsidR="007B4D73">
                              <w:t xml:space="preserve"> with O ring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1922AD3">
              <v:shape id="_x0000_s1046" style="position:absolute;margin-left:0;margin-top:.95pt;width:158.7pt;height:32.8pt;z-index:25165828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" w14:anchorId="5888B763">
                <v:textbox inset="0,0,0,0">
                  <w:txbxContent>
                    <w:p w:rsidRPr="00C11F18" w:rsidR="00856483" w:rsidP="00856483" w:rsidRDefault="00856483" w14:paraId="796C86CA" w14:textId="7D7BCB72">
                      <w:pPr>
                        <w:pStyle w:val="Bijschrift"/>
                        <w:rPr>
                          <w:rFonts w:eastAsia="Times New Roman" w:cs="Arial"/>
                          <w:kern w:val="0"/>
                          <w:lang w:eastAsia="nl-NL"/>
                          <w14:ligatures w14:val="none"/>
                        </w:rPr>
                      </w:pPr>
                      <w:ins w:author="Langeveld,Daniel D. van" w:date="2024-06-22T19:15:00Z" w16du:dateUtc="2024-06-22T17:15:00Z" w:id="68">
                        <w:r w:rsidRPr="00C11F18">
                          <w:t xml:space="preserve">Figure </w:t>
                        </w:r>
                      </w:ins>
                      <w:r w:rsidRPr="00C11F18">
                        <w:fldChar w:fldCharType="begin"/>
                      </w:r>
                      <w:r w:rsidRPr="00C11F18">
                        <w:instrText xml:space="preserve"> SEQ Figure \* ARABIC </w:instrText>
                      </w:r>
                      <w:r w:rsidRPr="00C11F18">
                        <w:fldChar w:fldCharType="separate"/>
                      </w:r>
                      <w:r w:rsidRPr="00C11F18" w:rsidR="00CA4841">
                        <w:t>21</w:t>
                      </w:r>
                      <w:r w:rsidRPr="00C11F18">
                        <w:fldChar w:fldCharType="end"/>
                      </w:r>
                      <w:r w:rsidRPr="00C11F18">
                        <w:t xml:space="preserve"> Solidworks horn pipe connection</w:t>
                      </w:r>
                      <w:r w:rsidRPr="00C11F18" w:rsidR="007B4D73">
                        <w:t xml:space="preserve"> with O ring </w:t>
                      </w:r>
                    </w:p>
                  </w:txbxContent>
                </v:textbox>
                <w10:wrap type="square" anchorx="margin"/>
              </v:shape>
            </w:pict>
          </mc:Fallback>
        </mc:AlternateContent>
      </w:r>
    </w:p>
    <w:p w:rsidR="00856483" w:rsidP="00E75BDF" w:rsidRDefault="00856483" w14:paraId="7B4574F9" w14:textId="77777777">
      <w:pPr>
        <w:pStyle w:val="paragraph"/>
        <w:spacing w:before="0" w:beforeAutospacing="0" w:after="0" w:afterAutospacing="0"/>
        <w:textAlignment w:val="baseline"/>
        <w:rPr>
          <w:rFonts w:ascii="Arial" w:hAnsi="Arial" w:cs="Arial"/>
          <w:b/>
          <w:bCs/>
          <w:sz w:val="22"/>
          <w:szCs w:val="22"/>
        </w:rPr>
      </w:pPr>
    </w:p>
    <w:p w:rsidR="00BA7846" w:rsidP="00E75BDF" w:rsidRDefault="00BA7846" w14:paraId="10A46748" w14:textId="77777777">
      <w:pPr>
        <w:pStyle w:val="paragraph"/>
        <w:spacing w:before="0" w:beforeAutospacing="0" w:after="0" w:afterAutospacing="0"/>
        <w:textAlignment w:val="baseline"/>
        <w:rPr>
          <w:rFonts w:ascii="Arial" w:hAnsi="Arial" w:cs="Arial"/>
          <w:b/>
          <w:bCs/>
          <w:sz w:val="22"/>
          <w:szCs w:val="22"/>
        </w:rPr>
      </w:pPr>
    </w:p>
    <w:p w:rsidRPr="00D678B9" w:rsidR="00E75BDF" w:rsidP="00E75BDF" w:rsidRDefault="00EF6740" w14:paraId="273420DA" w14:textId="023D554E">
      <w:pPr>
        <w:pStyle w:val="paragraph"/>
        <w:spacing w:before="0" w:beforeAutospacing="0" w:after="0" w:afterAutospacing="0"/>
        <w:textAlignment w:val="baseline"/>
        <w:rPr>
          <w:rFonts w:ascii="Arial" w:hAnsi="Arial" w:cs="Arial"/>
          <w:b/>
          <w:bCs/>
          <w:sz w:val="22"/>
          <w:szCs w:val="22"/>
        </w:rPr>
      </w:pPr>
      <w:r>
        <w:rPr>
          <w:rFonts w:ascii="Arial" w:hAnsi="Arial" w:cs="Arial"/>
          <w:b/>
          <w:bCs/>
          <w:sz w:val="22"/>
          <w:szCs w:val="22"/>
        </w:rPr>
        <w:t>C</w:t>
      </w:r>
      <w:r w:rsidRPr="00D678B9" w:rsidR="00121F97">
        <w:rPr>
          <w:rFonts w:ascii="Arial" w:hAnsi="Arial" w:cs="Arial"/>
          <w:b/>
          <w:bCs/>
          <w:sz w:val="22"/>
          <w:szCs w:val="22"/>
        </w:rPr>
        <w:t>ross</w:t>
      </w:r>
      <w:r>
        <w:rPr>
          <w:rFonts w:ascii="Arial" w:hAnsi="Arial" w:cs="Arial"/>
          <w:b/>
          <w:bCs/>
          <w:sz w:val="22"/>
          <w:szCs w:val="22"/>
        </w:rPr>
        <w:t>-</w:t>
      </w:r>
      <w:r w:rsidRPr="00D678B9" w:rsidR="00121F97">
        <w:rPr>
          <w:rFonts w:ascii="Arial" w:hAnsi="Arial" w:cs="Arial"/>
          <w:b/>
          <w:bCs/>
          <w:sz w:val="22"/>
          <w:szCs w:val="22"/>
        </w:rPr>
        <w:t>section</w:t>
      </w:r>
    </w:p>
    <w:p w:rsidR="00A3436D" w:rsidP="00E75BDF" w:rsidRDefault="00E66B69" w14:paraId="1B0A613E" w14:textId="6AC9C66F">
      <w:pPr>
        <w:pStyle w:val="paragraph"/>
        <w:spacing w:before="0" w:beforeAutospacing="0" w:after="0" w:afterAutospacing="0"/>
        <w:textAlignment w:val="baseline"/>
        <w:rPr>
          <w:rFonts w:ascii="Arial" w:hAnsi="Arial" w:cs="Arial"/>
          <w:sz w:val="22"/>
          <w:szCs w:val="22"/>
        </w:rPr>
      </w:pPr>
      <w:r>
        <w:rPr>
          <w:noProof/>
        </w:rPr>
        <mc:AlternateContent>
          <mc:Choice Requires="wps">
            <w:drawing>
              <wp:anchor distT="0" distB="0" distL="114300" distR="114300" simplePos="0" relativeHeight="251658293" behindDoc="0" locked="0" layoutInCell="1" allowOverlap="1" wp14:anchorId="063B6E79" wp14:editId="44CD3B63">
                <wp:simplePos x="0" y="0"/>
                <wp:positionH relativeFrom="column">
                  <wp:posOffset>4408170</wp:posOffset>
                </wp:positionH>
                <wp:positionV relativeFrom="paragraph">
                  <wp:posOffset>2222500</wp:posOffset>
                </wp:positionV>
                <wp:extent cx="1352550" cy="635"/>
                <wp:effectExtent l="0" t="0" r="0" b="0"/>
                <wp:wrapSquare wrapText="bothSides"/>
                <wp:docPr id="1651188018" name="Tekstvak 1"/>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rsidRPr="00C11F18" w:rsidR="00E66B69" w:rsidP="00E66B69" w:rsidRDefault="00E66B69" w14:paraId="4F043F93" w14:textId="7F7CB2CE">
                            <w:pPr>
                              <w:pStyle w:val="Bijschrift"/>
                              <w:rPr>
                                <w:rFonts w:ascii="Times New Roman" w:hAnsi="Times New Roman" w:eastAsia="Times New Roman" w:cs="Times New Roman"/>
                                <w:kern w:val="0"/>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22</w:t>
                            </w:r>
                            <w:r w:rsidRPr="00C11F18">
                              <w:fldChar w:fldCharType="end"/>
                            </w:r>
                            <w:r w:rsidRPr="00C11F18">
                              <w:t xml:space="preserve"> Cross-section XYZ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7464361">
              <v:shape id="Tekstvak 1" style="position:absolute;margin-left:347.1pt;margin-top:175pt;width:106.5pt;height:.05pt;z-index:251658293;visibility:visible;mso-wrap-style:square;mso-wrap-distance-left:9pt;mso-wrap-distance-top:0;mso-wrap-distance-right:9pt;mso-wrap-distance-bottom:0;mso-position-horizontal:absolute;mso-position-horizontal-relative:text;mso-position-vertical:absolute;mso-position-vertical-relative:text;v-text-anchor:top" o:spid="_x0000_s104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" w14:anchorId="063B6E79">
                <v:textbox style="mso-fit-shape-to-text:t" inset="0,0,0,0">
                  <w:txbxContent>
                    <w:p w:rsidRPr="00C11F18" w:rsidR="00E66B69" w:rsidP="00E66B69" w:rsidRDefault="00E66B69" w14:paraId="263B3CAF" w14:textId="7F7CB2CE">
                      <w:pPr>
                        <w:pStyle w:val="Bijschrift"/>
                        <w:rPr>
                          <w:rFonts w:ascii="Times New Roman" w:hAnsi="Times New Roman" w:eastAsia="Times New Roman" w:cs="Times New Roman"/>
                          <w:kern w:val="0"/>
                          <w:lang w:eastAsia="nl-NL"/>
                          <w14:ligatures w14:val="none"/>
                        </w:rPr>
                      </w:pPr>
                      <w:r w:rsidRPr="00C11F18">
                        <w:t xml:space="preserve">Figure </w:t>
                      </w:r>
                      <w:r w:rsidRPr="00C11F18">
                        <w:fldChar w:fldCharType="begin"/>
                      </w:r>
                      <w:r w:rsidRPr="00C11F18">
                        <w:instrText xml:space="preserve"> SEQ Figure \* ARABIC </w:instrText>
                      </w:r>
                      <w:r w:rsidRPr="00C11F18">
                        <w:fldChar w:fldCharType="separate"/>
                      </w:r>
                      <w:r w:rsidRPr="00C11F18" w:rsidR="00CA4841">
                        <w:t>22</w:t>
                      </w:r>
                      <w:r w:rsidRPr="00C11F18">
                        <w:fldChar w:fldCharType="end"/>
                      </w:r>
                      <w:r w:rsidRPr="00C11F18">
                        <w:t xml:space="preserve"> Cross-section XYZ</w:t>
                      </w:r>
                    </w:p>
                  </w:txbxContent>
                </v:textbox>
                <w10:wrap type="square"/>
              </v:shape>
            </w:pict>
          </mc:Fallback>
        </mc:AlternateContent>
      </w:r>
      <w:r w:rsidRPr="00E94980" w:rsidR="00BA382F">
        <w:rPr>
          <w:noProof/>
        </w:rPr>
        <w:drawing>
          <wp:anchor distT="0" distB="0" distL="114300" distR="114300" simplePos="0" relativeHeight="251658244" behindDoc="1" locked="0" layoutInCell="1" allowOverlap="1" wp14:anchorId="03B835AB" wp14:editId="0BDE58C4">
            <wp:simplePos x="0" y="0"/>
            <wp:positionH relativeFrom="margin">
              <wp:posOffset>4408170</wp:posOffset>
            </wp:positionH>
            <wp:positionV relativeFrom="paragraph">
              <wp:posOffset>5715</wp:posOffset>
            </wp:positionV>
            <wp:extent cx="1352550" cy="2159635"/>
            <wp:effectExtent l="0" t="0" r="0" b="0"/>
            <wp:wrapSquare wrapText="bothSides"/>
            <wp:docPr id="494868117" name="Afbeelding 5" descr="Afbeelding met cilinder, ontwerp, keukenaccessoire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68117" name="Afbeelding 5" descr="Afbeelding met cilinder, ontwerp, keukenaccessoires&#10;&#10;Automatisch gegenereerde beschrijving"/>
                    <pic:cNvPicPr/>
                  </pic:nvPicPr>
                  <pic:blipFill>
                    <a:blip r:embed="rId34" cstate="print">
                      <a:extLst>
                        <a:ext uri="{28A0092B-C50C-407E-A947-70E740481C1C}">
                          <a14:useLocalDpi xmlns:a14="http://schemas.microsoft.com/office/drawing/2010/main" val="0"/>
                        </a:ext>
                      </a:extLst>
                    </a:blip>
                    <a:srcRect t="7128"/>
                    <a:stretch>
                      <a:fillRect/>
                    </a:stretch>
                  </pic:blipFill>
                  <pic:spPr>
                    <a:xfrm>
                      <a:off x="0" y="0"/>
                      <a:ext cx="1352550" cy="2159635"/>
                    </a:xfrm>
                    <a:prstGeom prst="rect">
                      <a:avLst/>
                    </a:prstGeom>
                  </pic:spPr>
                </pic:pic>
              </a:graphicData>
            </a:graphic>
          </wp:anchor>
        </w:drawing>
      </w:r>
      <w:r w:rsidRPr="00D678B9" w:rsidR="006B2847">
        <w:rPr>
          <w:rFonts w:ascii="Arial" w:hAnsi="Arial" w:cs="Arial"/>
          <w:sz w:val="22"/>
          <w:szCs w:val="22"/>
        </w:rPr>
        <w:t>The cross</w:t>
      </w:r>
      <w:r w:rsidR="00EF6740">
        <w:rPr>
          <w:rFonts w:ascii="Arial" w:hAnsi="Arial" w:cs="Arial"/>
          <w:sz w:val="22"/>
          <w:szCs w:val="22"/>
        </w:rPr>
        <w:t>-</w:t>
      </w:r>
      <w:r w:rsidRPr="00D678B9" w:rsidR="006B2847">
        <w:rPr>
          <w:rFonts w:ascii="Arial" w:hAnsi="Arial" w:cs="Arial"/>
          <w:sz w:val="22"/>
          <w:szCs w:val="22"/>
        </w:rPr>
        <w:t>sections</w:t>
      </w:r>
      <w:r w:rsidR="00A0349F">
        <w:rPr>
          <w:rFonts w:ascii="Arial" w:hAnsi="Arial" w:cs="Arial"/>
          <w:sz w:val="22"/>
          <w:szCs w:val="22"/>
        </w:rPr>
        <w:t xml:space="preserve"> are the </w:t>
      </w:r>
      <w:r w:rsidR="00671895">
        <w:rPr>
          <w:rFonts w:ascii="Arial" w:hAnsi="Arial" w:cs="Arial"/>
          <w:sz w:val="22"/>
          <w:szCs w:val="22"/>
        </w:rPr>
        <w:t>intersection</w:t>
      </w:r>
      <w:r w:rsidR="00707D9F">
        <w:rPr>
          <w:rFonts w:ascii="Arial" w:hAnsi="Arial" w:cs="Arial"/>
          <w:sz w:val="22"/>
          <w:szCs w:val="22"/>
        </w:rPr>
        <w:t>s</w:t>
      </w:r>
      <w:r w:rsidR="00671895">
        <w:rPr>
          <w:rFonts w:ascii="Arial" w:hAnsi="Arial" w:cs="Arial"/>
          <w:sz w:val="22"/>
          <w:szCs w:val="22"/>
        </w:rPr>
        <w:t xml:space="preserve"> between multiple directions of pipe</w:t>
      </w:r>
      <w:r w:rsidR="001943CB">
        <w:rPr>
          <w:rFonts w:ascii="Arial" w:hAnsi="Arial" w:cs="Arial"/>
          <w:sz w:val="22"/>
          <w:szCs w:val="22"/>
        </w:rPr>
        <w:t>s.</w:t>
      </w:r>
      <w:r w:rsidR="00671895">
        <w:rPr>
          <w:rFonts w:ascii="Arial" w:hAnsi="Arial" w:cs="Arial"/>
          <w:sz w:val="22"/>
          <w:szCs w:val="22"/>
        </w:rPr>
        <w:t xml:space="preserve"> </w:t>
      </w:r>
      <w:del w:author="Microsoft Word" w:date="2024-06-22T10:15:00Z" w16du:dateUtc="2024-06-22T17:15:00Z" w:id="69">
        <w:r w:rsidR="00671895">
          <w:rPr>
            <w:rFonts w:ascii="Arial" w:hAnsi="Arial" w:cs="Arial"/>
            <w:sz w:val="22"/>
            <w:szCs w:val="22"/>
          </w:rPr>
          <w:delText>or if the pipe make</w:delText>
        </w:r>
        <w:r w:rsidR="004B2CA9">
          <w:rPr>
            <w:rFonts w:ascii="Arial" w:hAnsi="Arial" w:cs="Arial"/>
            <w:sz w:val="22"/>
            <w:szCs w:val="22"/>
          </w:rPr>
          <w:delText>s</w:delText>
        </w:r>
        <w:r w:rsidR="00671895">
          <w:rPr>
            <w:rFonts w:ascii="Arial" w:hAnsi="Arial" w:cs="Arial"/>
            <w:sz w:val="22"/>
            <w:szCs w:val="22"/>
          </w:rPr>
          <w:delText xml:space="preserve"> a 90 degrees </w:delText>
        </w:r>
        <w:r w:rsidR="007258A3">
          <w:rPr>
            <w:rFonts w:ascii="Arial" w:hAnsi="Arial" w:cs="Arial"/>
            <w:sz w:val="22"/>
            <w:szCs w:val="22"/>
          </w:rPr>
          <w:delText>bend</w:delText>
        </w:r>
        <w:r w:rsidR="000A3252">
          <w:rPr>
            <w:rFonts w:ascii="Arial" w:hAnsi="Arial" w:cs="Arial"/>
            <w:sz w:val="22"/>
            <w:szCs w:val="22"/>
          </w:rPr>
          <w:delText xml:space="preserve">, </w:delText>
        </w:r>
        <w:r w:rsidR="00293735">
          <w:rPr>
            <w:rFonts w:ascii="Arial" w:hAnsi="Arial" w:cs="Arial"/>
            <w:sz w:val="22"/>
            <w:szCs w:val="22"/>
          </w:rPr>
          <w:delText>for all</w:delText>
        </w:r>
      </w:del>
      <w:ins w:author="Microsoft Word" w:date="2024-06-22T10:15:00Z" w16du:dateUtc="2024-06-22T17:15:00Z" w:id="70">
        <w:r w:rsidR="00152E79">
          <w:rPr>
            <w:rFonts w:ascii="Arial" w:hAnsi="Arial" w:cs="Arial"/>
            <w:sz w:val="22"/>
            <w:szCs w:val="22"/>
          </w:rPr>
          <w:t>A</w:t>
        </w:r>
        <w:r w:rsidR="00293735">
          <w:rPr>
            <w:rFonts w:ascii="Arial" w:hAnsi="Arial" w:cs="Arial"/>
            <w:sz w:val="22"/>
            <w:szCs w:val="22"/>
          </w:rPr>
          <w:t>ll</w:t>
        </w:r>
      </w:ins>
      <w:r w:rsidR="00293735">
        <w:rPr>
          <w:rFonts w:ascii="Arial" w:hAnsi="Arial" w:cs="Arial"/>
          <w:sz w:val="22"/>
          <w:szCs w:val="22"/>
        </w:rPr>
        <w:t xml:space="preserve"> the cross sections</w:t>
      </w:r>
      <w:r w:rsidR="00A02C8A">
        <w:rPr>
          <w:rFonts w:ascii="Arial" w:hAnsi="Arial" w:cs="Arial"/>
          <w:sz w:val="22"/>
          <w:szCs w:val="22"/>
        </w:rPr>
        <w:t xml:space="preserve"> </w:t>
      </w:r>
      <w:del w:author="Microsoft Word" w:date="2024-06-22T10:15:00Z" w16du:dateUtc="2024-06-22T17:15:00Z" w:id="71">
        <w:r w:rsidR="00A02C8A">
          <w:rPr>
            <w:rFonts w:ascii="Arial" w:hAnsi="Arial" w:cs="Arial"/>
            <w:sz w:val="22"/>
            <w:szCs w:val="22"/>
          </w:rPr>
          <w:delText xml:space="preserve">see </w:delText>
        </w:r>
      </w:del>
      <w:ins w:author="Microsoft Word" w:date="2024-06-22T10:15:00Z" w16du:dateUtc="2024-06-22T17:15:00Z" w:id="72">
        <w:r w:rsidR="00152E79">
          <w:rPr>
            <w:rFonts w:ascii="Arial" w:hAnsi="Arial" w:cs="Arial"/>
            <w:sz w:val="22"/>
            <w:szCs w:val="22"/>
          </w:rPr>
          <w:t xml:space="preserve">can be </w:t>
        </w:r>
        <w:r w:rsidR="00A02C8A">
          <w:rPr>
            <w:rFonts w:ascii="Arial" w:hAnsi="Arial" w:cs="Arial"/>
            <w:sz w:val="22"/>
            <w:szCs w:val="22"/>
          </w:rPr>
          <w:t>see</w:t>
        </w:r>
        <w:r w:rsidR="00152E79">
          <w:rPr>
            <w:rFonts w:ascii="Arial" w:hAnsi="Arial" w:cs="Arial"/>
            <w:sz w:val="22"/>
            <w:szCs w:val="22"/>
          </w:rPr>
          <w:t>n in</w:t>
        </w:r>
        <w:r w:rsidR="00A02C8A">
          <w:rPr>
            <w:rFonts w:ascii="Arial" w:hAnsi="Arial" w:cs="Arial"/>
            <w:sz w:val="22"/>
            <w:szCs w:val="22"/>
          </w:rPr>
          <w:t xml:space="preserve"> </w:t>
        </w:r>
      </w:ins>
      <w:r w:rsidR="00A02C8A">
        <w:rPr>
          <w:rFonts w:ascii="Arial" w:hAnsi="Arial" w:cs="Arial"/>
          <w:sz w:val="22"/>
          <w:szCs w:val="22"/>
        </w:rPr>
        <w:t xml:space="preserve">appendix </w:t>
      </w:r>
      <w:del w:author="Microsoft Word" w:date="2024-06-22T10:15:00Z" w16du:dateUtc="2024-06-22T17:15:00Z" w:id="73">
        <w:r w:rsidRPr="00187F73" w:rsidR="00A02C8A">
          <w:rPr>
            <w:rFonts w:ascii="Arial" w:hAnsi="Arial" w:cs="Arial"/>
            <w:sz w:val="22"/>
            <w:szCs w:val="22"/>
          </w:rPr>
          <w:delText>A1</w:delText>
        </w:r>
      </w:del>
      <w:ins w:author="Microsoft Word" w:date="2024-06-22T10:15:00Z" w16du:dateUtc="2024-06-22T17:15:00Z" w:id="74">
        <w:r w:rsidRPr="00187F73" w:rsidR="00760415">
          <w:rPr>
            <w:rFonts w:ascii="Arial" w:hAnsi="Arial" w:cs="Arial"/>
            <w:sz w:val="22"/>
            <w:szCs w:val="22"/>
          </w:rPr>
          <w:t>B</w:t>
        </w:r>
        <w:r w:rsidRPr="00187F73" w:rsidR="00A02C8A">
          <w:rPr>
            <w:rFonts w:ascii="Arial" w:hAnsi="Arial" w:cs="Arial"/>
            <w:sz w:val="22"/>
            <w:szCs w:val="22"/>
          </w:rPr>
          <w:t>1</w:t>
        </w:r>
      </w:ins>
      <w:r w:rsidRPr="00187F73" w:rsidR="00A02C8A">
        <w:rPr>
          <w:rFonts w:ascii="Arial" w:hAnsi="Arial" w:cs="Arial"/>
          <w:sz w:val="22"/>
          <w:szCs w:val="22"/>
        </w:rPr>
        <w:t xml:space="preserve"> till </w:t>
      </w:r>
      <w:del w:author="Microsoft Word" w:date="2024-06-22T10:15:00Z" w16du:dateUtc="2024-06-22T17:15:00Z" w:id="75">
        <w:r w:rsidRPr="00187F73" w:rsidR="00A02C8A">
          <w:rPr>
            <w:rFonts w:ascii="Arial" w:hAnsi="Arial" w:cs="Arial"/>
            <w:sz w:val="22"/>
            <w:szCs w:val="22"/>
          </w:rPr>
          <w:delText>A4</w:delText>
        </w:r>
      </w:del>
      <w:ins w:author="Microsoft Word" w:date="2024-06-22T10:15:00Z" w16du:dateUtc="2024-06-22T17:15:00Z" w:id="76">
        <w:r w:rsidRPr="00187F73" w:rsidR="00760415">
          <w:rPr>
            <w:rFonts w:ascii="Arial" w:hAnsi="Arial" w:cs="Arial"/>
            <w:sz w:val="22"/>
            <w:szCs w:val="22"/>
          </w:rPr>
          <w:t>B</w:t>
        </w:r>
        <w:r w:rsidRPr="00187F73" w:rsidR="00A02C8A">
          <w:rPr>
            <w:rFonts w:ascii="Arial" w:hAnsi="Arial" w:cs="Arial"/>
            <w:sz w:val="22"/>
            <w:szCs w:val="22"/>
          </w:rPr>
          <w:t>4</w:t>
        </w:r>
        <w:r w:rsidR="00152E79">
          <w:rPr>
            <w:rFonts w:ascii="Arial" w:hAnsi="Arial" w:cs="Arial"/>
            <w:sz w:val="22"/>
            <w:szCs w:val="22"/>
          </w:rPr>
          <w:t>.</w:t>
        </w:r>
      </w:ins>
      <w:r w:rsidRPr="00D678B9" w:rsidR="00771BA8">
        <w:rPr>
          <w:rFonts w:ascii="Arial" w:hAnsi="Arial" w:cs="Arial"/>
          <w:sz w:val="22"/>
          <w:szCs w:val="22"/>
        </w:rPr>
        <w:t xml:space="preserve"> </w:t>
      </w:r>
      <w:r w:rsidR="00553CFB">
        <w:rPr>
          <w:rFonts w:ascii="Arial" w:hAnsi="Arial" w:cs="Arial"/>
          <w:sz w:val="22"/>
          <w:szCs w:val="22"/>
        </w:rPr>
        <w:t>The cross sections are</w:t>
      </w:r>
      <w:r w:rsidRPr="00D678B9" w:rsidR="00771BA8">
        <w:rPr>
          <w:rFonts w:ascii="Arial" w:hAnsi="Arial" w:cs="Arial"/>
          <w:sz w:val="22"/>
          <w:szCs w:val="22"/>
        </w:rPr>
        <w:t xml:space="preserve"> designed to </w:t>
      </w:r>
      <w:r w:rsidR="00E9310B">
        <w:rPr>
          <w:rFonts w:ascii="Arial" w:hAnsi="Arial" w:cs="Arial"/>
          <w:sz w:val="22"/>
          <w:szCs w:val="22"/>
        </w:rPr>
        <w:t xml:space="preserve">house </w:t>
      </w:r>
      <w:r w:rsidRPr="00D678B9" w:rsidR="00771BA8">
        <w:rPr>
          <w:rFonts w:ascii="Arial" w:hAnsi="Arial" w:cs="Arial"/>
          <w:sz w:val="22"/>
          <w:szCs w:val="22"/>
        </w:rPr>
        <w:t xml:space="preserve">all the </w:t>
      </w:r>
      <w:r w:rsidRPr="00D678B9" w:rsidR="00B82FB5">
        <w:rPr>
          <w:rFonts w:ascii="Arial" w:hAnsi="Arial" w:cs="Arial"/>
          <w:sz w:val="22"/>
          <w:szCs w:val="22"/>
        </w:rPr>
        <w:t>necessary</w:t>
      </w:r>
      <w:r w:rsidRPr="00D678B9" w:rsidR="00771BA8">
        <w:rPr>
          <w:rFonts w:ascii="Arial" w:hAnsi="Arial" w:cs="Arial"/>
          <w:sz w:val="22"/>
          <w:szCs w:val="22"/>
        </w:rPr>
        <w:t xml:space="preserve"> electronic</w:t>
      </w:r>
      <w:r w:rsidR="00D11223">
        <w:rPr>
          <w:rFonts w:ascii="Arial" w:hAnsi="Arial" w:cs="Arial"/>
          <w:sz w:val="22"/>
          <w:szCs w:val="22"/>
        </w:rPr>
        <w:t>s</w:t>
      </w:r>
      <w:r w:rsidRPr="00D678B9" w:rsidR="00771BA8">
        <w:rPr>
          <w:rFonts w:ascii="Arial" w:hAnsi="Arial" w:cs="Arial"/>
          <w:sz w:val="22"/>
          <w:szCs w:val="22"/>
        </w:rPr>
        <w:t xml:space="preserve"> </w:t>
      </w:r>
      <w:r w:rsidRPr="00D678B9" w:rsidR="001945B9">
        <w:rPr>
          <w:rFonts w:ascii="Arial" w:hAnsi="Arial" w:cs="Arial"/>
          <w:sz w:val="22"/>
          <w:szCs w:val="22"/>
        </w:rPr>
        <w:t xml:space="preserve">and will hold </w:t>
      </w:r>
      <w:r w:rsidRPr="00D678B9" w:rsidR="00D375A6">
        <w:rPr>
          <w:rFonts w:ascii="Arial" w:hAnsi="Arial" w:cs="Arial"/>
          <w:sz w:val="22"/>
          <w:szCs w:val="22"/>
        </w:rPr>
        <w:t xml:space="preserve">the </w:t>
      </w:r>
      <w:r w:rsidRPr="00D678B9" w:rsidR="002D43D8">
        <w:rPr>
          <w:rFonts w:ascii="Arial" w:hAnsi="Arial" w:cs="Arial"/>
          <w:sz w:val="22"/>
          <w:szCs w:val="22"/>
        </w:rPr>
        <w:t>i</w:t>
      </w:r>
      <w:r w:rsidRPr="00D678B9" w:rsidR="00D375A6">
        <w:rPr>
          <w:rFonts w:ascii="Arial" w:hAnsi="Arial" w:cs="Arial"/>
          <w:sz w:val="22"/>
          <w:szCs w:val="22"/>
        </w:rPr>
        <w:t>nner and outer</w:t>
      </w:r>
      <w:r w:rsidRPr="00D678B9" w:rsidR="002D43D8">
        <w:rPr>
          <w:rFonts w:ascii="Arial" w:hAnsi="Arial" w:cs="Arial"/>
          <w:sz w:val="22"/>
          <w:szCs w:val="22"/>
        </w:rPr>
        <w:t xml:space="preserve"> </w:t>
      </w:r>
      <w:r w:rsidRPr="00D678B9" w:rsidR="00D375A6">
        <w:rPr>
          <w:rFonts w:ascii="Arial" w:hAnsi="Arial" w:cs="Arial"/>
          <w:sz w:val="22"/>
          <w:szCs w:val="22"/>
        </w:rPr>
        <w:t>tube in its place</w:t>
      </w:r>
      <w:r w:rsidR="00E9310B">
        <w:rPr>
          <w:rFonts w:ascii="Arial" w:hAnsi="Arial" w:cs="Arial"/>
          <w:sz w:val="22"/>
          <w:szCs w:val="22"/>
        </w:rPr>
        <w:t xml:space="preserve">. </w:t>
      </w:r>
      <w:r w:rsidR="00170EDE">
        <w:rPr>
          <w:rFonts w:ascii="Arial" w:hAnsi="Arial" w:cs="Arial"/>
          <w:sz w:val="22"/>
          <w:szCs w:val="22"/>
        </w:rPr>
        <w:t>There is</w:t>
      </w:r>
      <w:r w:rsidR="00E9310B">
        <w:rPr>
          <w:rFonts w:ascii="Arial" w:hAnsi="Arial" w:cs="Arial"/>
          <w:sz w:val="22"/>
          <w:szCs w:val="22"/>
        </w:rPr>
        <w:t xml:space="preserve"> also</w:t>
      </w:r>
      <w:r w:rsidR="00170EDE">
        <w:rPr>
          <w:rFonts w:ascii="Arial" w:hAnsi="Arial" w:cs="Arial"/>
          <w:sz w:val="22"/>
          <w:szCs w:val="22"/>
        </w:rPr>
        <w:t xml:space="preserve"> a place </w:t>
      </w:r>
      <w:r w:rsidR="000B2C1A">
        <w:rPr>
          <w:rFonts w:ascii="Arial" w:hAnsi="Arial" w:cs="Arial"/>
          <w:sz w:val="22"/>
          <w:szCs w:val="22"/>
        </w:rPr>
        <w:t>where the</w:t>
      </w:r>
      <w:r w:rsidR="00033C93">
        <w:rPr>
          <w:rFonts w:ascii="Arial" w:hAnsi="Arial" w:cs="Arial"/>
          <w:sz w:val="22"/>
          <w:szCs w:val="22"/>
        </w:rPr>
        <w:t xml:space="preserve"> PCB can </w:t>
      </w:r>
      <w:r w:rsidR="007F6C1E">
        <w:rPr>
          <w:rFonts w:ascii="Arial" w:hAnsi="Arial" w:cs="Arial"/>
          <w:sz w:val="22"/>
          <w:szCs w:val="22"/>
        </w:rPr>
        <w:t xml:space="preserve">be attached with 2 </w:t>
      </w:r>
      <w:r w:rsidR="006A3977">
        <w:rPr>
          <w:rFonts w:ascii="Arial" w:hAnsi="Arial" w:cs="Arial"/>
          <w:sz w:val="22"/>
          <w:szCs w:val="22"/>
        </w:rPr>
        <w:t>M</w:t>
      </w:r>
      <w:r w:rsidR="005521D9">
        <w:rPr>
          <w:rFonts w:ascii="Arial" w:hAnsi="Arial" w:cs="Arial"/>
          <w:sz w:val="22"/>
          <w:szCs w:val="22"/>
        </w:rPr>
        <w:t>2 bolts</w:t>
      </w:r>
      <w:r w:rsidR="000B3BFC">
        <w:rPr>
          <w:rFonts w:ascii="Arial" w:hAnsi="Arial" w:cs="Arial"/>
          <w:sz w:val="22"/>
          <w:szCs w:val="22"/>
        </w:rPr>
        <w:t xml:space="preserve">. </w:t>
      </w:r>
      <w:r w:rsidR="0064170F">
        <w:rPr>
          <w:rFonts w:ascii="Arial" w:hAnsi="Arial" w:cs="Arial"/>
          <w:sz w:val="22"/>
          <w:szCs w:val="22"/>
        </w:rPr>
        <w:t xml:space="preserve">The bottom and the top of the cross sections are separated so </w:t>
      </w:r>
      <w:r w:rsidR="00EA6B68">
        <w:rPr>
          <w:rFonts w:ascii="Arial" w:hAnsi="Arial" w:cs="Arial"/>
          <w:sz w:val="22"/>
          <w:szCs w:val="22"/>
        </w:rPr>
        <w:t>they are</w:t>
      </w:r>
      <w:r w:rsidR="0064170F">
        <w:rPr>
          <w:rFonts w:ascii="Arial" w:hAnsi="Arial" w:cs="Arial"/>
          <w:sz w:val="22"/>
          <w:szCs w:val="22"/>
        </w:rPr>
        <w:t xml:space="preserve"> easily accessible </w:t>
      </w:r>
      <w:r w:rsidR="00474FAA">
        <w:rPr>
          <w:rFonts w:ascii="Arial" w:hAnsi="Arial" w:cs="Arial"/>
          <w:sz w:val="22"/>
          <w:szCs w:val="22"/>
        </w:rPr>
        <w:t xml:space="preserve">for </w:t>
      </w:r>
      <w:r w:rsidR="0064170F">
        <w:rPr>
          <w:rFonts w:ascii="Arial" w:hAnsi="Arial" w:cs="Arial"/>
          <w:sz w:val="22"/>
          <w:szCs w:val="22"/>
        </w:rPr>
        <w:t>mak</w:t>
      </w:r>
      <w:r w:rsidR="00474FAA">
        <w:rPr>
          <w:rFonts w:ascii="Arial" w:hAnsi="Arial" w:cs="Arial"/>
          <w:sz w:val="22"/>
          <w:szCs w:val="22"/>
        </w:rPr>
        <w:t>ing</w:t>
      </w:r>
      <w:r w:rsidR="0064170F">
        <w:rPr>
          <w:rFonts w:ascii="Arial" w:hAnsi="Arial" w:cs="Arial"/>
          <w:sz w:val="22"/>
          <w:szCs w:val="22"/>
        </w:rPr>
        <w:t xml:space="preserve"> adjustment</w:t>
      </w:r>
      <w:r w:rsidR="00E9310B">
        <w:rPr>
          <w:rFonts w:ascii="Arial" w:hAnsi="Arial" w:cs="Arial"/>
          <w:sz w:val="22"/>
          <w:szCs w:val="22"/>
        </w:rPr>
        <w:t>s</w:t>
      </w:r>
      <w:r w:rsidR="0064170F">
        <w:rPr>
          <w:rFonts w:ascii="Arial" w:hAnsi="Arial" w:cs="Arial"/>
          <w:sz w:val="22"/>
          <w:szCs w:val="22"/>
        </w:rPr>
        <w:t xml:space="preserve"> </w:t>
      </w:r>
      <w:r w:rsidR="00C70635">
        <w:rPr>
          <w:rFonts w:ascii="Arial" w:hAnsi="Arial" w:cs="Arial"/>
          <w:sz w:val="22"/>
          <w:szCs w:val="22"/>
        </w:rPr>
        <w:t>and set</w:t>
      </w:r>
      <w:r w:rsidR="00474FAA">
        <w:rPr>
          <w:rFonts w:ascii="Arial" w:hAnsi="Arial" w:cs="Arial"/>
          <w:sz w:val="22"/>
          <w:szCs w:val="22"/>
        </w:rPr>
        <w:t>ting</w:t>
      </w:r>
      <w:r w:rsidR="00C70635">
        <w:rPr>
          <w:rFonts w:ascii="Arial" w:hAnsi="Arial" w:cs="Arial"/>
          <w:sz w:val="22"/>
          <w:szCs w:val="22"/>
        </w:rPr>
        <w:t xml:space="preserve"> up the </w:t>
      </w:r>
      <w:r w:rsidR="007123BC">
        <w:rPr>
          <w:rFonts w:ascii="Arial" w:hAnsi="Arial" w:cs="Arial"/>
          <w:sz w:val="22"/>
          <w:szCs w:val="22"/>
        </w:rPr>
        <w:t>PCB</w:t>
      </w:r>
      <w:r w:rsidR="00474FAA">
        <w:rPr>
          <w:rFonts w:ascii="Arial" w:hAnsi="Arial" w:cs="Arial"/>
          <w:sz w:val="22"/>
          <w:szCs w:val="22"/>
        </w:rPr>
        <w:t>,</w:t>
      </w:r>
      <w:r w:rsidR="007123BC">
        <w:rPr>
          <w:rFonts w:ascii="Arial" w:hAnsi="Arial" w:cs="Arial"/>
          <w:sz w:val="22"/>
          <w:szCs w:val="22"/>
        </w:rPr>
        <w:t xml:space="preserve"> </w:t>
      </w:r>
      <w:r w:rsidR="00DF5927">
        <w:rPr>
          <w:rFonts w:ascii="Arial" w:hAnsi="Arial" w:cs="Arial"/>
          <w:sz w:val="22"/>
          <w:szCs w:val="22"/>
        </w:rPr>
        <w:t xml:space="preserve">the LED’s and the cables. </w:t>
      </w:r>
    </w:p>
    <w:p w:rsidRPr="00D678B9" w:rsidR="00905337" w:rsidP="00E75BDF" w:rsidRDefault="00B57606" w14:paraId="54FBC109" w14:textId="7B2B3EB2">
      <w:pPr>
        <w:pStyle w:val="paragraph"/>
        <w:spacing w:before="0" w:beforeAutospacing="0" w:after="0" w:afterAutospacing="0"/>
        <w:textAlignment w:val="baseline"/>
        <w:rPr>
          <w:rFonts w:ascii="Arial" w:hAnsi="Arial" w:cs="Arial"/>
          <w:sz w:val="22"/>
          <w:szCs w:val="22"/>
        </w:rPr>
      </w:pPr>
      <w:r>
        <w:rPr>
          <w:rFonts w:ascii="Arial" w:hAnsi="Arial" w:cs="Arial"/>
          <w:sz w:val="22"/>
          <w:szCs w:val="22"/>
        </w:rPr>
        <w:t xml:space="preserve">There are some cross sections who also </w:t>
      </w:r>
      <w:r w:rsidR="00474FAA">
        <w:rPr>
          <w:rFonts w:ascii="Arial" w:hAnsi="Arial" w:cs="Arial"/>
          <w:sz w:val="22"/>
          <w:szCs w:val="22"/>
        </w:rPr>
        <w:t>serve as</w:t>
      </w:r>
      <w:r w:rsidR="00C76591">
        <w:rPr>
          <w:rFonts w:ascii="Arial" w:hAnsi="Arial" w:cs="Arial"/>
          <w:sz w:val="22"/>
          <w:szCs w:val="22"/>
        </w:rPr>
        <w:t xml:space="preserve"> support</w:t>
      </w:r>
      <w:r w:rsidR="00474FAA">
        <w:rPr>
          <w:rFonts w:ascii="Arial" w:hAnsi="Arial" w:cs="Arial"/>
          <w:sz w:val="22"/>
          <w:szCs w:val="22"/>
        </w:rPr>
        <w:t>.</w:t>
      </w:r>
      <w:r w:rsidR="00872773">
        <w:rPr>
          <w:rFonts w:ascii="Arial" w:hAnsi="Arial" w:cs="Arial"/>
          <w:sz w:val="22"/>
          <w:szCs w:val="22"/>
        </w:rPr>
        <w:t xml:space="preserve"> </w:t>
      </w:r>
      <w:r w:rsidR="00474FAA">
        <w:rPr>
          <w:rFonts w:ascii="Arial" w:hAnsi="Arial" w:cs="Arial"/>
          <w:sz w:val="22"/>
          <w:szCs w:val="22"/>
        </w:rPr>
        <w:t>T</w:t>
      </w:r>
      <w:r w:rsidR="00872773">
        <w:rPr>
          <w:rFonts w:ascii="Arial" w:hAnsi="Arial" w:cs="Arial"/>
          <w:sz w:val="22"/>
          <w:szCs w:val="22"/>
        </w:rPr>
        <w:t>hese cross-sections will be connected to a pole</w:t>
      </w:r>
      <w:r w:rsidR="00B6191F">
        <w:rPr>
          <w:rFonts w:ascii="Arial" w:hAnsi="Arial" w:cs="Arial"/>
          <w:sz w:val="22"/>
          <w:szCs w:val="22"/>
        </w:rPr>
        <w:t>, through the pole the power</w:t>
      </w:r>
      <w:r w:rsidR="00367751">
        <w:rPr>
          <w:rFonts w:ascii="Arial" w:hAnsi="Arial" w:cs="Arial"/>
          <w:sz w:val="22"/>
          <w:szCs w:val="22"/>
        </w:rPr>
        <w:t xml:space="preserve"> </w:t>
      </w:r>
      <w:r w:rsidR="00B6191F">
        <w:rPr>
          <w:rFonts w:ascii="Arial" w:hAnsi="Arial" w:cs="Arial"/>
          <w:sz w:val="22"/>
          <w:szCs w:val="22"/>
        </w:rPr>
        <w:t>suppl</w:t>
      </w:r>
      <w:r w:rsidR="00367751">
        <w:rPr>
          <w:rFonts w:ascii="Arial" w:hAnsi="Arial" w:cs="Arial"/>
          <w:sz w:val="22"/>
          <w:szCs w:val="22"/>
        </w:rPr>
        <w:t>y</w:t>
      </w:r>
      <w:r w:rsidR="00B6191F">
        <w:rPr>
          <w:rFonts w:ascii="Arial" w:hAnsi="Arial" w:cs="Arial"/>
          <w:sz w:val="22"/>
          <w:szCs w:val="22"/>
        </w:rPr>
        <w:t xml:space="preserve"> can be </w:t>
      </w:r>
      <w:r w:rsidR="00A66813">
        <w:rPr>
          <w:rFonts w:ascii="Arial" w:hAnsi="Arial" w:cs="Arial"/>
          <w:sz w:val="22"/>
          <w:szCs w:val="22"/>
        </w:rPr>
        <w:t>connected. These pole</w:t>
      </w:r>
      <w:r w:rsidR="006408E9">
        <w:rPr>
          <w:rFonts w:ascii="Arial" w:hAnsi="Arial" w:cs="Arial"/>
          <w:sz w:val="22"/>
          <w:szCs w:val="22"/>
        </w:rPr>
        <w:t xml:space="preserve">s </w:t>
      </w:r>
      <w:r w:rsidR="00EF6740">
        <w:rPr>
          <w:rFonts w:ascii="Arial" w:hAnsi="Arial" w:cs="Arial"/>
          <w:sz w:val="22"/>
          <w:szCs w:val="22"/>
        </w:rPr>
        <w:t>need</w:t>
      </w:r>
      <w:r w:rsidR="006408E9">
        <w:rPr>
          <w:rFonts w:ascii="Arial" w:hAnsi="Arial" w:cs="Arial"/>
          <w:sz w:val="22"/>
          <w:szCs w:val="22"/>
        </w:rPr>
        <w:t xml:space="preserve"> to be sturdy </w:t>
      </w:r>
      <w:r w:rsidR="00641952">
        <w:rPr>
          <w:rFonts w:ascii="Arial" w:hAnsi="Arial" w:cs="Arial"/>
          <w:sz w:val="22"/>
          <w:szCs w:val="22"/>
        </w:rPr>
        <w:t xml:space="preserve">to </w:t>
      </w:r>
      <w:r w:rsidR="00367751">
        <w:rPr>
          <w:rFonts w:ascii="Arial" w:hAnsi="Arial" w:cs="Arial"/>
          <w:sz w:val="22"/>
          <w:szCs w:val="22"/>
        </w:rPr>
        <w:t>withstand</w:t>
      </w:r>
      <w:r w:rsidR="00641952">
        <w:rPr>
          <w:rFonts w:ascii="Arial" w:hAnsi="Arial" w:cs="Arial"/>
          <w:sz w:val="22"/>
          <w:szCs w:val="22"/>
        </w:rPr>
        <w:t xml:space="preserve"> the </w:t>
      </w:r>
      <w:r w:rsidR="00367751">
        <w:rPr>
          <w:rFonts w:ascii="Arial" w:hAnsi="Arial" w:cs="Arial"/>
          <w:sz w:val="22"/>
          <w:szCs w:val="22"/>
        </w:rPr>
        <w:t xml:space="preserve">static </w:t>
      </w:r>
      <w:r w:rsidR="00F130C4">
        <w:rPr>
          <w:rFonts w:ascii="Arial" w:hAnsi="Arial" w:cs="Arial"/>
          <w:sz w:val="22"/>
          <w:szCs w:val="22"/>
        </w:rPr>
        <w:t>force</w:t>
      </w:r>
      <w:r w:rsidR="00367751">
        <w:rPr>
          <w:rFonts w:ascii="Arial" w:hAnsi="Arial" w:cs="Arial"/>
          <w:sz w:val="22"/>
          <w:szCs w:val="22"/>
        </w:rPr>
        <w:t>s</w:t>
      </w:r>
      <w:r w:rsidR="00F130C4">
        <w:rPr>
          <w:rFonts w:ascii="Arial" w:hAnsi="Arial" w:cs="Arial"/>
          <w:sz w:val="22"/>
          <w:szCs w:val="22"/>
        </w:rPr>
        <w:t xml:space="preserve"> of the installation itself and the </w:t>
      </w:r>
      <w:r w:rsidR="00367751">
        <w:rPr>
          <w:rFonts w:ascii="Arial" w:hAnsi="Arial" w:cs="Arial"/>
          <w:sz w:val="22"/>
          <w:szCs w:val="22"/>
        </w:rPr>
        <w:t xml:space="preserve">dynamic </w:t>
      </w:r>
      <w:r w:rsidR="00F130C4">
        <w:rPr>
          <w:rFonts w:ascii="Arial" w:hAnsi="Arial" w:cs="Arial"/>
          <w:sz w:val="22"/>
          <w:szCs w:val="22"/>
        </w:rPr>
        <w:t>forces of the wind</w:t>
      </w:r>
      <w:r w:rsidR="00E31A87">
        <w:rPr>
          <w:rFonts w:ascii="Arial" w:hAnsi="Arial" w:cs="Arial"/>
          <w:sz w:val="22"/>
          <w:szCs w:val="22"/>
        </w:rPr>
        <w:t xml:space="preserve">. </w:t>
      </w:r>
      <w:r w:rsidR="00A8541A">
        <w:rPr>
          <w:rFonts w:ascii="Arial" w:hAnsi="Arial" w:cs="Arial"/>
          <w:sz w:val="22"/>
          <w:szCs w:val="22"/>
        </w:rPr>
        <w:t>In total there are 3 different cross sections in the prototype, and 4 different ones in the entire installation.</w:t>
      </w:r>
    </w:p>
    <w:p w:rsidR="00D44ED9" w:rsidP="008A28F1" w:rsidRDefault="00D44ED9" w14:paraId="416F1960" w14:textId="17C27E32">
      <w:pPr>
        <w:pStyle w:val="Normaalweb"/>
        <w:rPr>
          <w:rFonts w:ascii="Arial" w:hAnsi="Arial" w:cs="Arial"/>
          <w:sz w:val="22"/>
          <w:szCs w:val="22"/>
        </w:rPr>
      </w:pPr>
      <w:r w:rsidRPr="00D44ED9">
        <w:rPr>
          <w:rFonts w:ascii="Arial" w:hAnsi="Arial" w:cs="Arial"/>
          <w:sz w:val="22"/>
          <w:szCs w:val="22"/>
        </w:rPr>
        <w:t xml:space="preserve">To stop rainwater seeping into the cross-section, there are grooves at the top and bottom </w:t>
      </w:r>
      <w:r w:rsidR="00465CEF">
        <w:rPr>
          <w:rFonts w:ascii="Arial" w:hAnsi="Arial" w:cs="Arial"/>
          <w:sz w:val="22"/>
          <w:szCs w:val="22"/>
        </w:rPr>
        <w:t>that are</w:t>
      </w:r>
      <w:r w:rsidRPr="00D44ED9">
        <w:rPr>
          <w:rFonts w:ascii="Arial" w:hAnsi="Arial" w:cs="Arial"/>
          <w:sz w:val="22"/>
          <w:szCs w:val="22"/>
        </w:rPr>
        <w:t xml:space="preserve"> 2mm deep. Th</w:t>
      </w:r>
      <w:r w:rsidR="00465CEF">
        <w:rPr>
          <w:rFonts w:ascii="Arial" w:hAnsi="Arial" w:cs="Arial"/>
          <w:sz w:val="22"/>
          <w:szCs w:val="22"/>
        </w:rPr>
        <w:t>ese are</w:t>
      </w:r>
      <w:r w:rsidRPr="00D44ED9">
        <w:rPr>
          <w:rFonts w:ascii="Arial" w:hAnsi="Arial" w:cs="Arial"/>
          <w:sz w:val="22"/>
          <w:szCs w:val="22"/>
        </w:rPr>
        <w:t xml:space="preserve"> connected to grooves in a circular form. Rubber O-rings and rubber strips are placed in these grooves to block rainwater. On the top parts of the cross-sections are ridges that overlap the bottom part. </w:t>
      </w:r>
      <w:r w:rsidR="00DD1112">
        <w:rPr>
          <w:rFonts w:ascii="Arial" w:hAnsi="Arial" w:cs="Arial"/>
          <w:sz w:val="22"/>
          <w:szCs w:val="22"/>
        </w:rPr>
        <w:t>This</w:t>
      </w:r>
      <w:r w:rsidRPr="00D44ED9">
        <w:rPr>
          <w:rFonts w:ascii="Arial" w:hAnsi="Arial" w:cs="Arial"/>
          <w:sz w:val="22"/>
          <w:szCs w:val="22"/>
        </w:rPr>
        <w:t xml:space="preserve"> is crucial to prevent water from coming in.</w:t>
      </w:r>
    </w:p>
    <w:p w:rsidR="002978A0" w:rsidP="002978A0" w:rsidRDefault="008A28F1" w14:paraId="2D95015B" w14:textId="77777777">
      <w:pPr>
        <w:pStyle w:val="Normaalweb"/>
        <w:keepNext/>
      </w:pPr>
      <w:r>
        <w:rPr>
          <w:noProof/>
        </w:rPr>
        <w:drawing>
          <wp:inline distT="0" distB="0" distL="0" distR="0" wp14:anchorId="6A74CC4C" wp14:editId="303F0DA3">
            <wp:extent cx="3672840" cy="2435605"/>
            <wp:effectExtent l="0" t="0" r="3810" b="3175"/>
            <wp:docPr id="545195289" name="Afbeelding 6" descr="Afbeelding met schermopname, 3d-modellering,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95289" name="Afbeelding 6" descr="Afbeelding met schermopname, 3d-modellering, ontwerp&#10;&#10;Automatisch gegenereerde beschrijv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06998" cy="2458257"/>
                    </a:xfrm>
                    <a:prstGeom prst="rect">
                      <a:avLst/>
                    </a:prstGeom>
                    <a:noFill/>
                    <a:ln>
                      <a:noFill/>
                    </a:ln>
                  </pic:spPr>
                </pic:pic>
              </a:graphicData>
            </a:graphic>
          </wp:inline>
        </w:drawing>
      </w:r>
    </w:p>
    <w:p w:rsidRPr="00F52224" w:rsidR="00D36E5F" w:rsidP="002978A0" w:rsidRDefault="002978A0" w14:paraId="016B8EE9" w14:textId="100B0CE6">
      <w:pPr>
        <w:pStyle w:val="Bijschrift"/>
      </w:pPr>
      <w:r w:rsidRPr="00F52224">
        <w:t xml:space="preserve">Figure </w:t>
      </w:r>
      <w:r>
        <w:fldChar w:fldCharType="begin"/>
      </w:r>
      <w:r w:rsidRPr="00F52224">
        <w:instrText xml:space="preserve"> SEQ Figure \* ARABIC </w:instrText>
      </w:r>
      <w:r>
        <w:fldChar w:fldCharType="separate"/>
      </w:r>
      <w:r w:rsidR="00CA4841">
        <w:rPr>
          <w:noProof/>
        </w:rPr>
        <w:t>23</w:t>
      </w:r>
      <w:r>
        <w:fldChar w:fldCharType="end"/>
      </w:r>
      <w:r w:rsidRPr="00F52224">
        <w:t xml:space="preserve"> Section view of the cross-section with water resistance 1. Placement of the rubber strip</w:t>
      </w:r>
      <w:r w:rsidRPr="00F52224">
        <w:tab/>
      </w:r>
      <w:r w:rsidRPr="00F52224">
        <w:t xml:space="preserve"> 2. Ledge hanging over the bottom part of the cross section</w:t>
      </w:r>
    </w:p>
    <w:p w:rsidRPr="00317D3D" w:rsidR="002A6C84" w:rsidP="002A6C84" w:rsidRDefault="00317D3D" w14:paraId="633E8981" w14:textId="25B422B2">
      <w:pPr>
        <w:pStyle w:val="paragraph"/>
        <w:spacing w:before="0" w:beforeAutospacing="0" w:after="0" w:afterAutospacing="0"/>
        <w:textAlignment w:val="baseline"/>
        <w:rPr>
          <w:rFonts w:ascii="Arial" w:hAnsi="Arial" w:cs="Arial"/>
          <w:b/>
          <w:bCs/>
          <w:sz w:val="22"/>
          <w:szCs w:val="22"/>
        </w:rPr>
      </w:pPr>
      <w:r w:rsidRPr="00317D3D">
        <w:rPr>
          <w:rFonts w:ascii="Arial" w:hAnsi="Arial" w:cs="Arial"/>
          <w:b/>
          <w:bCs/>
          <w:sz w:val="22"/>
          <w:szCs w:val="22"/>
        </w:rPr>
        <w:t>W</w:t>
      </w:r>
      <w:r w:rsidRPr="00317D3D" w:rsidR="00E75BDF">
        <w:rPr>
          <w:rFonts w:ascii="Arial" w:hAnsi="Arial" w:cs="Arial"/>
          <w:b/>
          <w:bCs/>
          <w:sz w:val="22"/>
          <w:szCs w:val="22"/>
        </w:rPr>
        <w:t>aterproof</w:t>
      </w:r>
    </w:p>
    <w:p w:rsidR="007E695F" w:rsidP="6AF6D6F9" w:rsidRDefault="003A1A09" w14:paraId="1B26994F" w14:textId="3ED50C5F">
      <w:pPr>
        <w:pStyle w:val="paragraph"/>
        <w:spacing w:before="0" w:beforeAutospacing="off" w:after="0" w:afterAutospacing="off"/>
        <w:textAlignment w:val="baseline"/>
        <w:rPr>
          <w:rFonts w:ascii="Arial" w:hAnsi="Arial" w:cs="Arial"/>
          <w:sz w:val="22"/>
          <w:szCs w:val="22"/>
          <w:lang w:val="en-GB"/>
        </w:rPr>
      </w:pPr>
      <w:r w:rsidRPr="6AF6D6F9" w:rsidR="57BDFDDF">
        <w:rPr>
          <w:rFonts w:ascii="Arial" w:hAnsi="Arial" w:cs="Arial"/>
          <w:sz w:val="22"/>
          <w:szCs w:val="22"/>
          <w:lang w:val="en-GB"/>
        </w:rPr>
        <w:t xml:space="preserve">The </w:t>
      </w:r>
      <w:r w:rsidRPr="6AF6D6F9" w:rsidR="57BDFDDF">
        <w:rPr>
          <w:rFonts w:ascii="Arial" w:hAnsi="Arial" w:cs="Arial"/>
          <w:sz w:val="22"/>
          <w:szCs w:val="22"/>
          <w:lang w:val="en-GB"/>
        </w:rPr>
        <w:t>installation</w:t>
      </w:r>
      <w:r w:rsidRPr="6AF6D6F9" w:rsidR="57BDFDDF">
        <w:rPr>
          <w:rFonts w:ascii="Arial" w:hAnsi="Arial" w:cs="Arial"/>
          <w:sz w:val="22"/>
          <w:szCs w:val="22"/>
          <w:lang w:val="en-GB"/>
        </w:rPr>
        <w:t xml:space="preserve"> </w:t>
      </w:r>
      <w:r w:rsidRPr="6AF6D6F9" w:rsidR="57BDFDDF">
        <w:rPr>
          <w:rFonts w:ascii="Arial" w:hAnsi="Arial" w:cs="Arial"/>
          <w:sz w:val="22"/>
          <w:szCs w:val="22"/>
          <w:lang w:val="en-GB"/>
        </w:rPr>
        <w:t>will</w:t>
      </w:r>
      <w:r w:rsidRPr="6AF6D6F9" w:rsidR="57BDFDDF">
        <w:rPr>
          <w:rFonts w:ascii="Arial" w:hAnsi="Arial" w:cs="Arial"/>
          <w:sz w:val="22"/>
          <w:szCs w:val="22"/>
          <w:lang w:val="en-GB"/>
        </w:rPr>
        <w:t xml:space="preserve"> </w:t>
      </w:r>
      <w:r w:rsidRPr="6AF6D6F9" w:rsidR="57BDFDDF">
        <w:rPr>
          <w:rFonts w:ascii="Arial" w:hAnsi="Arial" w:cs="Arial"/>
          <w:sz w:val="22"/>
          <w:szCs w:val="22"/>
          <w:lang w:val="en-GB"/>
        </w:rPr>
        <w:t>be</w:t>
      </w:r>
      <w:r w:rsidRPr="6AF6D6F9" w:rsidR="57BDFDDF">
        <w:rPr>
          <w:rFonts w:ascii="Arial" w:hAnsi="Arial" w:cs="Arial"/>
          <w:sz w:val="22"/>
          <w:szCs w:val="22"/>
          <w:lang w:val="en-GB"/>
        </w:rPr>
        <w:t xml:space="preserve"> </w:t>
      </w:r>
      <w:r w:rsidRPr="6AF6D6F9" w:rsidR="57BDFDDF">
        <w:rPr>
          <w:rFonts w:ascii="Arial" w:hAnsi="Arial" w:cs="Arial"/>
          <w:sz w:val="22"/>
          <w:szCs w:val="22"/>
          <w:lang w:val="en-GB"/>
        </w:rPr>
        <w:t>outside</w:t>
      </w:r>
      <w:r w:rsidRPr="6AF6D6F9" w:rsidR="57BDFDDF">
        <w:rPr>
          <w:rFonts w:ascii="Arial" w:hAnsi="Arial" w:cs="Arial"/>
          <w:sz w:val="22"/>
          <w:szCs w:val="22"/>
          <w:lang w:val="en-GB"/>
        </w:rPr>
        <w:t xml:space="preserve"> </w:t>
      </w:r>
      <w:r w:rsidRPr="6AF6D6F9" w:rsidR="3BCCCFD1">
        <w:rPr>
          <w:rFonts w:ascii="Arial" w:hAnsi="Arial" w:cs="Arial"/>
          <w:sz w:val="22"/>
          <w:szCs w:val="22"/>
          <w:lang w:val="en-GB"/>
        </w:rPr>
        <w:t>during</w:t>
      </w:r>
      <w:r w:rsidRPr="6AF6D6F9" w:rsidR="3BCCCFD1">
        <w:rPr>
          <w:rFonts w:ascii="Arial" w:hAnsi="Arial" w:cs="Arial"/>
          <w:sz w:val="22"/>
          <w:szCs w:val="22"/>
          <w:lang w:val="en-GB"/>
        </w:rPr>
        <w:t xml:space="preserve"> </w:t>
      </w:r>
      <w:r w:rsidRPr="6AF6D6F9" w:rsidR="3354D452">
        <w:rPr>
          <w:rFonts w:ascii="Arial" w:hAnsi="Arial" w:cs="Arial"/>
          <w:sz w:val="22"/>
          <w:szCs w:val="22"/>
          <w:lang w:val="en-GB"/>
        </w:rPr>
        <w:t>November</w:t>
      </w:r>
      <w:r w:rsidRPr="6AF6D6F9" w:rsidR="7A267C49">
        <w:rPr>
          <w:rFonts w:ascii="Arial" w:hAnsi="Arial" w:cs="Arial"/>
          <w:sz w:val="22"/>
          <w:szCs w:val="22"/>
          <w:lang w:val="en-GB"/>
        </w:rPr>
        <w:t xml:space="preserve">, </w:t>
      </w:r>
      <w:r w:rsidRPr="6AF6D6F9" w:rsidR="7A267C49">
        <w:rPr>
          <w:rFonts w:ascii="Arial" w:hAnsi="Arial" w:cs="Arial"/>
          <w:sz w:val="22"/>
          <w:szCs w:val="22"/>
          <w:lang w:val="en-GB"/>
        </w:rPr>
        <w:t>which</w:t>
      </w:r>
      <w:r w:rsidRPr="6AF6D6F9" w:rsidR="7A267C49">
        <w:rPr>
          <w:rFonts w:ascii="Arial" w:hAnsi="Arial" w:cs="Arial"/>
          <w:sz w:val="22"/>
          <w:szCs w:val="22"/>
          <w:lang w:val="en-GB"/>
        </w:rPr>
        <w:t xml:space="preserve"> means </w:t>
      </w:r>
      <w:r w:rsidRPr="6AF6D6F9" w:rsidR="7A267C49">
        <w:rPr>
          <w:rFonts w:ascii="Arial" w:hAnsi="Arial" w:cs="Arial"/>
          <w:sz w:val="22"/>
          <w:szCs w:val="22"/>
          <w:lang w:val="en-GB"/>
        </w:rPr>
        <w:t>that</w:t>
      </w:r>
      <w:r w:rsidRPr="6AF6D6F9" w:rsidR="7A267C49">
        <w:rPr>
          <w:rFonts w:ascii="Arial" w:hAnsi="Arial" w:cs="Arial"/>
          <w:sz w:val="22"/>
          <w:szCs w:val="22"/>
          <w:lang w:val="en-GB"/>
        </w:rPr>
        <w:t xml:space="preserve"> </w:t>
      </w:r>
      <w:r w:rsidRPr="6AF6D6F9" w:rsidR="7A267C49">
        <w:rPr>
          <w:rFonts w:ascii="Arial" w:hAnsi="Arial" w:cs="Arial"/>
          <w:sz w:val="22"/>
          <w:szCs w:val="22"/>
          <w:lang w:val="en-GB"/>
        </w:rPr>
        <w:t>there</w:t>
      </w:r>
      <w:r w:rsidRPr="6AF6D6F9" w:rsidR="7A267C49">
        <w:rPr>
          <w:rFonts w:ascii="Arial" w:hAnsi="Arial" w:cs="Arial"/>
          <w:sz w:val="22"/>
          <w:szCs w:val="22"/>
          <w:lang w:val="en-GB"/>
        </w:rPr>
        <w:t xml:space="preserve"> is </w:t>
      </w:r>
      <w:r w:rsidRPr="6AF6D6F9" w:rsidR="7A267C49">
        <w:rPr>
          <w:rFonts w:ascii="Arial" w:hAnsi="Arial" w:cs="Arial"/>
          <w:sz w:val="22"/>
          <w:szCs w:val="22"/>
          <w:lang w:val="en-GB"/>
        </w:rPr>
        <w:t>a high risk</w:t>
      </w:r>
      <w:r w:rsidRPr="6AF6D6F9" w:rsidR="7A267C49">
        <w:rPr>
          <w:rFonts w:ascii="Arial" w:hAnsi="Arial" w:cs="Arial"/>
          <w:sz w:val="22"/>
          <w:szCs w:val="22"/>
          <w:lang w:val="en-GB"/>
        </w:rPr>
        <w:t xml:space="preserve"> of heavy </w:t>
      </w:r>
      <w:r w:rsidRPr="6AF6D6F9" w:rsidR="7A267C49">
        <w:rPr>
          <w:rFonts w:ascii="Arial" w:hAnsi="Arial" w:cs="Arial"/>
          <w:sz w:val="22"/>
          <w:szCs w:val="22"/>
          <w:lang w:val="en-GB"/>
        </w:rPr>
        <w:t>rain</w:t>
      </w:r>
      <w:r w:rsidRPr="6AF6D6F9" w:rsidR="7A267C49">
        <w:rPr>
          <w:rFonts w:ascii="Arial" w:hAnsi="Arial" w:cs="Arial"/>
          <w:sz w:val="22"/>
          <w:szCs w:val="22"/>
          <w:lang w:val="en-GB"/>
        </w:rPr>
        <w:t xml:space="preserve"> </w:t>
      </w:r>
      <w:r w:rsidRPr="6AF6D6F9" w:rsidR="7A267C49">
        <w:rPr>
          <w:rFonts w:ascii="Arial" w:hAnsi="Arial" w:cs="Arial"/>
          <w:sz w:val="22"/>
          <w:szCs w:val="22"/>
          <w:lang w:val="en-GB"/>
        </w:rPr>
        <w:t>fall</w:t>
      </w:r>
      <w:r w:rsidRPr="6AF6D6F9" w:rsidR="7A267C49">
        <w:rPr>
          <w:rFonts w:ascii="Arial" w:hAnsi="Arial" w:cs="Arial"/>
          <w:sz w:val="22"/>
          <w:szCs w:val="22"/>
          <w:lang w:val="en-GB"/>
        </w:rPr>
        <w:t xml:space="preserve">. </w:t>
      </w:r>
      <w:r w:rsidRPr="6AF6D6F9" w:rsidR="6B848E3C">
        <w:rPr>
          <w:rFonts w:ascii="Arial" w:hAnsi="Arial" w:cs="Arial"/>
          <w:sz w:val="22"/>
          <w:szCs w:val="22"/>
          <w:lang w:val="en-GB"/>
        </w:rPr>
        <w:t xml:space="preserve">Both </w:t>
      </w:r>
      <w:r w:rsidRPr="6AF6D6F9" w:rsidR="6B848E3C">
        <w:rPr>
          <w:rFonts w:ascii="Arial" w:hAnsi="Arial" w:cs="Arial"/>
          <w:sz w:val="22"/>
          <w:szCs w:val="22"/>
          <w:lang w:val="en-GB"/>
        </w:rPr>
        <w:t>the</w:t>
      </w:r>
      <w:r w:rsidRPr="6AF6D6F9" w:rsidR="6B848E3C">
        <w:rPr>
          <w:rFonts w:ascii="Arial" w:hAnsi="Arial" w:cs="Arial"/>
          <w:sz w:val="22"/>
          <w:szCs w:val="22"/>
          <w:lang w:val="en-GB"/>
        </w:rPr>
        <w:t xml:space="preserve"> </w:t>
      </w:r>
      <w:r w:rsidRPr="6AF6D6F9" w:rsidR="6B848E3C">
        <w:rPr>
          <w:rFonts w:ascii="Arial" w:hAnsi="Arial" w:cs="Arial"/>
          <w:sz w:val="22"/>
          <w:szCs w:val="22"/>
          <w:lang w:val="en-GB"/>
        </w:rPr>
        <w:t>horns</w:t>
      </w:r>
      <w:r w:rsidRPr="6AF6D6F9" w:rsidR="6B848E3C">
        <w:rPr>
          <w:rFonts w:ascii="Arial" w:hAnsi="Arial" w:cs="Arial"/>
          <w:sz w:val="22"/>
          <w:szCs w:val="22"/>
          <w:lang w:val="en-GB"/>
        </w:rPr>
        <w:t xml:space="preserve"> </w:t>
      </w:r>
      <w:r w:rsidRPr="6AF6D6F9" w:rsidR="6B848E3C">
        <w:rPr>
          <w:rFonts w:ascii="Arial" w:hAnsi="Arial" w:cs="Arial"/>
          <w:sz w:val="22"/>
          <w:szCs w:val="22"/>
          <w:lang w:val="en-GB"/>
        </w:rPr>
        <w:t>and</w:t>
      </w:r>
      <w:r w:rsidRPr="6AF6D6F9" w:rsidR="6B848E3C">
        <w:rPr>
          <w:rFonts w:ascii="Arial" w:hAnsi="Arial" w:cs="Arial"/>
          <w:sz w:val="22"/>
          <w:szCs w:val="22"/>
          <w:lang w:val="en-GB"/>
        </w:rPr>
        <w:t xml:space="preserve"> </w:t>
      </w:r>
      <w:r w:rsidRPr="6AF6D6F9" w:rsidR="6B848E3C">
        <w:rPr>
          <w:rFonts w:ascii="Arial" w:hAnsi="Arial" w:cs="Arial"/>
          <w:sz w:val="22"/>
          <w:szCs w:val="22"/>
          <w:lang w:val="en-GB"/>
        </w:rPr>
        <w:t>the</w:t>
      </w:r>
      <w:r w:rsidRPr="6AF6D6F9" w:rsidR="6B848E3C">
        <w:rPr>
          <w:rFonts w:ascii="Arial" w:hAnsi="Arial" w:cs="Arial"/>
          <w:sz w:val="22"/>
          <w:szCs w:val="22"/>
          <w:lang w:val="en-GB"/>
        </w:rPr>
        <w:t xml:space="preserve"> </w:t>
      </w:r>
      <w:r w:rsidRPr="6AF6D6F9" w:rsidR="3354D452">
        <w:rPr>
          <w:rFonts w:ascii="Arial" w:hAnsi="Arial" w:cs="Arial"/>
          <w:sz w:val="22"/>
          <w:szCs w:val="22"/>
          <w:lang w:val="en-GB"/>
        </w:rPr>
        <w:t xml:space="preserve">cross </w:t>
      </w:r>
      <w:r w:rsidRPr="6AF6D6F9" w:rsidR="3354D452">
        <w:rPr>
          <w:rFonts w:ascii="Arial" w:hAnsi="Arial" w:cs="Arial"/>
          <w:sz w:val="22"/>
          <w:szCs w:val="22"/>
          <w:lang w:val="en-GB"/>
        </w:rPr>
        <w:t>sections</w:t>
      </w:r>
      <w:r w:rsidRPr="6AF6D6F9" w:rsidR="6B848E3C">
        <w:rPr>
          <w:rFonts w:ascii="Arial" w:hAnsi="Arial" w:cs="Arial"/>
          <w:sz w:val="22"/>
          <w:szCs w:val="22"/>
          <w:lang w:val="en-GB"/>
        </w:rPr>
        <w:t xml:space="preserve"> are made </w:t>
      </w:r>
      <w:r w:rsidRPr="6AF6D6F9" w:rsidR="6B848E3C">
        <w:rPr>
          <w:rFonts w:ascii="Arial" w:hAnsi="Arial" w:cs="Arial"/>
          <w:sz w:val="22"/>
          <w:szCs w:val="22"/>
          <w:lang w:val="en-GB"/>
        </w:rPr>
        <w:t>with</w:t>
      </w:r>
      <w:r w:rsidRPr="6AF6D6F9" w:rsidR="6B848E3C">
        <w:rPr>
          <w:rFonts w:ascii="Arial" w:hAnsi="Arial" w:cs="Arial"/>
          <w:sz w:val="22"/>
          <w:szCs w:val="22"/>
          <w:lang w:val="en-GB"/>
        </w:rPr>
        <w:t xml:space="preserve"> a </w:t>
      </w:r>
      <w:r w:rsidRPr="6AF6D6F9" w:rsidR="74BD4513">
        <w:rPr>
          <w:rFonts w:ascii="Arial" w:hAnsi="Arial" w:cs="Arial"/>
          <w:sz w:val="22"/>
          <w:szCs w:val="22"/>
          <w:lang w:val="en-GB"/>
        </w:rPr>
        <w:t>3D-printer</w:t>
      </w:r>
      <w:r w:rsidRPr="6AF6D6F9" w:rsidR="1A096079">
        <w:rPr>
          <w:rFonts w:ascii="Arial" w:hAnsi="Arial" w:cs="Arial"/>
          <w:sz w:val="22"/>
          <w:szCs w:val="22"/>
          <w:lang w:val="en-GB"/>
        </w:rPr>
        <w:t>.</w:t>
      </w:r>
      <w:r w:rsidRPr="6AF6D6F9" w:rsidR="0445632F">
        <w:rPr>
          <w:rFonts w:ascii="Arial" w:hAnsi="Arial" w:cs="Arial"/>
          <w:sz w:val="22"/>
          <w:szCs w:val="22"/>
          <w:lang w:val="en-GB"/>
        </w:rPr>
        <w:t xml:space="preserve"> </w:t>
      </w:r>
      <w:r w:rsidRPr="6AF6D6F9" w:rsidR="0445632F">
        <w:rPr>
          <w:rFonts w:ascii="Arial" w:hAnsi="Arial" w:cs="Arial"/>
          <w:sz w:val="22"/>
          <w:szCs w:val="22"/>
          <w:lang w:val="en-GB"/>
        </w:rPr>
        <w:t>There</w:t>
      </w:r>
      <w:r w:rsidRPr="6AF6D6F9" w:rsidR="0445632F">
        <w:rPr>
          <w:rFonts w:ascii="Arial" w:hAnsi="Arial" w:cs="Arial"/>
          <w:sz w:val="22"/>
          <w:szCs w:val="22"/>
          <w:lang w:val="en-GB"/>
        </w:rPr>
        <w:t xml:space="preserve"> are different options </w:t>
      </w:r>
      <w:r w:rsidRPr="6AF6D6F9" w:rsidR="0445632F">
        <w:rPr>
          <w:rFonts w:ascii="Arial" w:hAnsi="Arial" w:cs="Arial"/>
          <w:sz w:val="22"/>
          <w:szCs w:val="22"/>
          <w:lang w:val="en-GB"/>
        </w:rPr>
        <w:t>to</w:t>
      </w:r>
      <w:r w:rsidRPr="6AF6D6F9" w:rsidR="0445632F">
        <w:rPr>
          <w:rFonts w:ascii="Arial" w:hAnsi="Arial" w:cs="Arial"/>
          <w:sz w:val="22"/>
          <w:szCs w:val="22"/>
          <w:lang w:val="en-GB"/>
        </w:rPr>
        <w:t xml:space="preserve"> make </w:t>
      </w:r>
      <w:r w:rsidRPr="6AF6D6F9" w:rsidR="0445632F">
        <w:rPr>
          <w:rFonts w:ascii="Arial" w:hAnsi="Arial" w:cs="Arial"/>
          <w:sz w:val="22"/>
          <w:szCs w:val="22"/>
          <w:lang w:val="en-GB"/>
        </w:rPr>
        <w:t>the</w:t>
      </w:r>
      <w:r w:rsidRPr="6AF6D6F9" w:rsidR="0445632F">
        <w:rPr>
          <w:rFonts w:ascii="Arial" w:hAnsi="Arial" w:cs="Arial"/>
          <w:sz w:val="22"/>
          <w:szCs w:val="22"/>
          <w:lang w:val="en-GB"/>
        </w:rPr>
        <w:t xml:space="preserve"> pr</w:t>
      </w:r>
      <w:r w:rsidRPr="6AF6D6F9" w:rsidR="42A051FC">
        <w:rPr>
          <w:rFonts w:ascii="Arial" w:hAnsi="Arial" w:cs="Arial"/>
          <w:sz w:val="22"/>
          <w:szCs w:val="22"/>
          <w:lang w:val="en-GB"/>
        </w:rPr>
        <w:t>ints waterproof.</w:t>
      </w:r>
    </w:p>
    <w:p w:rsidR="004D7897" w:rsidP="00204CE4" w:rsidRDefault="004D7897" w14:paraId="6EEF3620" w14:textId="6841F032">
      <w:pPr>
        <w:pStyle w:val="paragraph"/>
        <w:textAlignment w:val="baseline"/>
        <w:rPr>
          <w:rFonts w:ascii="Arial" w:hAnsi="Arial" w:cs="Arial"/>
          <w:sz w:val="22"/>
          <w:szCs w:val="22"/>
        </w:rPr>
      </w:pPr>
      <w:r w:rsidRPr="004D7897">
        <w:rPr>
          <w:rFonts w:ascii="Arial" w:hAnsi="Arial" w:cs="Arial"/>
          <w:sz w:val="22"/>
          <w:szCs w:val="22"/>
        </w:rPr>
        <w:t>Resin printer, in the resin printer, the layers are lasered into a liquid bath. This leaves no pores between the different layers that make up the product. MJF, SLS</w:t>
      </w:r>
      <w:r w:rsidR="00E676D4">
        <w:rPr>
          <w:rFonts w:ascii="Arial" w:hAnsi="Arial" w:cs="Arial"/>
          <w:sz w:val="22"/>
          <w:szCs w:val="22"/>
        </w:rPr>
        <w:t>,</w:t>
      </w:r>
      <w:r w:rsidRPr="004D7897">
        <w:rPr>
          <w:rFonts w:ascii="Arial" w:hAnsi="Arial" w:cs="Arial"/>
          <w:sz w:val="22"/>
          <w:szCs w:val="22"/>
        </w:rPr>
        <w:t xml:space="preserve"> SLM </w:t>
      </w:r>
      <w:r w:rsidR="00E676D4">
        <w:rPr>
          <w:rFonts w:ascii="Arial" w:hAnsi="Arial" w:cs="Arial"/>
          <w:sz w:val="22"/>
          <w:szCs w:val="22"/>
        </w:rPr>
        <w:t xml:space="preserve">and SLA </w:t>
      </w:r>
      <w:r w:rsidRPr="004D7897">
        <w:rPr>
          <w:rFonts w:ascii="Arial" w:hAnsi="Arial" w:cs="Arial"/>
          <w:sz w:val="22"/>
          <w:szCs w:val="22"/>
        </w:rPr>
        <w:t>3D print</w:t>
      </w:r>
      <w:r w:rsidR="00E676D4">
        <w:rPr>
          <w:rFonts w:ascii="Arial" w:hAnsi="Arial" w:cs="Arial"/>
          <w:sz w:val="22"/>
          <w:szCs w:val="22"/>
        </w:rPr>
        <w:t>er</w:t>
      </w:r>
      <w:r w:rsidRPr="004D7897">
        <w:rPr>
          <w:rFonts w:ascii="Arial" w:hAnsi="Arial" w:cs="Arial"/>
          <w:sz w:val="22"/>
          <w:szCs w:val="22"/>
        </w:rPr>
        <w:t xml:space="preserve">s are like the resin printer with no pores between the layers, this print is waterproof to a pressure of at least 7 bar, where the print is completely submerged. </w:t>
      </w:r>
    </w:p>
    <w:p w:rsidR="0036671E" w:rsidP="00644AB4" w:rsidRDefault="004D7897" w14:paraId="1699BDBE" w14:textId="723CAE9E">
      <w:pPr>
        <w:pStyle w:val="paragraph"/>
        <w:spacing w:after="0"/>
        <w:textAlignment w:val="baseline"/>
        <w:rPr>
          <w:rFonts w:ascii="Arial" w:hAnsi="Arial" w:cs="Arial"/>
          <w:sz w:val="22"/>
          <w:szCs w:val="22"/>
        </w:rPr>
      </w:pPr>
      <w:r w:rsidRPr="004D7897">
        <w:rPr>
          <w:rFonts w:ascii="Arial" w:hAnsi="Arial" w:cs="Arial"/>
          <w:sz w:val="22"/>
          <w:szCs w:val="22"/>
        </w:rPr>
        <w:t xml:space="preserve">FDM 3D printers print in cylindrical layers stacked on and next to each other, this creates pores that allow water to seep in through the walls. To counteract this, sealant AM Hydro #2589 can be used, it seals all the pores of the print. It works by immersing the </w:t>
      </w:r>
      <w:r w:rsidR="003A4136">
        <w:rPr>
          <w:rFonts w:ascii="Arial" w:hAnsi="Arial" w:cs="Arial"/>
          <w:sz w:val="22"/>
          <w:szCs w:val="22"/>
        </w:rPr>
        <w:t>part</w:t>
      </w:r>
      <w:r w:rsidRPr="004D7897">
        <w:rPr>
          <w:rFonts w:ascii="Arial" w:hAnsi="Arial" w:cs="Arial"/>
          <w:sz w:val="22"/>
          <w:szCs w:val="22"/>
        </w:rPr>
        <w:t xml:space="preserve"> in it for 10 min and then letting it evaporate.</w:t>
      </w:r>
    </w:p>
    <w:p w:rsidR="0036671E" w:rsidRDefault="0036671E" w14:paraId="4C1A1255" w14:textId="77777777">
      <w:pPr>
        <w:rPr>
          <w:rFonts w:eastAsia="Times New Roman" w:cs="Arial"/>
          <w:kern w:val="0"/>
          <w:lang w:eastAsia="nl-NL"/>
          <w14:ligatures w14:val="none"/>
        </w:rPr>
      </w:pPr>
      <w:r>
        <w:rPr>
          <w:rFonts w:cs="Arial"/>
        </w:rPr>
        <w:br w:type="page"/>
      </w:r>
    </w:p>
    <w:p w:rsidRPr="00E94980" w:rsidR="00255282" w:rsidP="00255282" w:rsidRDefault="00255282" w14:paraId="2FA61F2B" w14:textId="4E8EA9A8">
      <w:pPr>
        <w:pStyle w:val="Kop2"/>
        <w:rPr>
          <w:rStyle w:val="normaltextrun"/>
        </w:rPr>
      </w:pPr>
      <w:bookmarkStart w:name="_Toc169975617" w:id="77"/>
      <w:bookmarkStart w:name="_Toc169977060" w:id="78"/>
      <w:bookmarkStart w:name="_Toc169977901" w:id="79"/>
      <w:r w:rsidRPr="00E94980">
        <w:rPr>
          <w:rStyle w:val="normaltextrun"/>
        </w:rPr>
        <w:t xml:space="preserve">4.4 </w:t>
      </w:r>
      <w:r w:rsidRPr="00E94980" w:rsidR="00DC4B00">
        <w:rPr>
          <w:rStyle w:val="normaltextrun"/>
        </w:rPr>
        <w:t>Electrical design</w:t>
      </w:r>
      <w:bookmarkEnd w:id="77"/>
      <w:bookmarkEnd w:id="78"/>
      <w:bookmarkEnd w:id="79"/>
    </w:p>
    <w:p w:rsidRPr="00E94980" w:rsidR="00255282" w:rsidP="00255282" w:rsidRDefault="00597C2B" w14:paraId="34AA1BAF" w14:textId="5C07EEFE">
      <w:r w:rsidRPr="00E94980">
        <w:t xml:space="preserve">To get the </w:t>
      </w:r>
      <w:r w:rsidRPr="00E94980" w:rsidR="00BD2923">
        <w:t xml:space="preserve">light and interactive parts working in the installation, some electronics are required. </w:t>
      </w:r>
      <w:r w:rsidRPr="00E94980" w:rsidR="006E286A">
        <w:t>The</w:t>
      </w:r>
      <w:r w:rsidR="00D4489D">
        <w:t>se</w:t>
      </w:r>
      <w:r w:rsidRPr="00E94980" w:rsidR="006E286A">
        <w:t xml:space="preserve"> electronics include the </w:t>
      </w:r>
      <w:r w:rsidRPr="00E94980" w:rsidR="0044421C">
        <w:t xml:space="preserve">audio system, the light system and an overarching control system. </w:t>
      </w:r>
      <w:r w:rsidRPr="00E94980" w:rsidR="008F3812">
        <w:t>The audio system can further be broken</w:t>
      </w:r>
      <w:r w:rsidR="00C316C8">
        <w:t xml:space="preserve"> </w:t>
      </w:r>
      <w:r w:rsidRPr="00E94980" w:rsidR="008F3812">
        <w:t>down into the microphone system and the speaker system.</w:t>
      </w:r>
    </w:p>
    <w:p w:rsidRPr="00592C4B" w:rsidR="00CB6CEC" w:rsidP="00592C4B" w:rsidRDefault="00592C4B" w14:paraId="3EF63E97" w14:textId="3FEB5C12">
      <w:pPr>
        <w:pStyle w:val="Geenafstand"/>
        <w:rPr>
          <w:rFonts w:ascii="Arial" w:hAnsi="Arial" w:cs="Arial"/>
          <w:b/>
          <w:lang w:val="en-GB"/>
        </w:rPr>
      </w:pPr>
      <w:r>
        <w:rPr>
          <w:noProof/>
          <w:lang w:val="en-GB"/>
        </w:rPr>
        <w:drawing>
          <wp:anchor distT="0" distB="0" distL="114300" distR="114300" simplePos="0" relativeHeight="251658251" behindDoc="0" locked="0" layoutInCell="1" allowOverlap="1" wp14:anchorId="67E443FF" wp14:editId="0A6E3C07">
            <wp:simplePos x="0" y="0"/>
            <wp:positionH relativeFrom="margin">
              <wp:align>right</wp:align>
            </wp:positionH>
            <wp:positionV relativeFrom="paragraph">
              <wp:posOffset>12632</wp:posOffset>
            </wp:positionV>
            <wp:extent cx="3348990" cy="1700530"/>
            <wp:effectExtent l="0" t="0" r="3810" b="0"/>
            <wp:wrapSquare wrapText="bothSides"/>
            <wp:docPr id="16177347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48990" cy="1700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2C4B" w:rsidR="003D0B12">
        <w:rPr>
          <w:rFonts w:ascii="Arial" w:hAnsi="Arial" w:cs="Arial"/>
          <w:b/>
          <w:lang w:val="en-GB"/>
        </w:rPr>
        <w:t>Microphone system</w:t>
      </w:r>
    </w:p>
    <w:p w:rsidRPr="00592C4B" w:rsidR="008337E6" w:rsidP="00255282" w:rsidRDefault="00592C4B" w14:paraId="5DCB78DC" w14:textId="0F368AC1">
      <w:pPr>
        <w:rPr>
          <w:b/>
        </w:rPr>
      </w:pPr>
      <w:r>
        <w:rPr>
          <w:noProof/>
        </w:rPr>
        <mc:AlternateContent>
          <mc:Choice Requires="wps">
            <w:drawing>
              <wp:anchor distT="0" distB="0" distL="114300" distR="114300" simplePos="0" relativeHeight="251658252" behindDoc="0" locked="0" layoutInCell="1" allowOverlap="1" wp14:anchorId="4EADEE1C" wp14:editId="1D9E576C">
                <wp:simplePos x="0" y="0"/>
                <wp:positionH relativeFrom="page">
                  <wp:posOffset>4207888</wp:posOffset>
                </wp:positionH>
                <wp:positionV relativeFrom="paragraph">
                  <wp:posOffset>1665484</wp:posOffset>
                </wp:positionV>
                <wp:extent cx="3348990" cy="635"/>
                <wp:effectExtent l="0" t="0" r="3810" b="8255"/>
                <wp:wrapSquare wrapText="bothSides"/>
                <wp:docPr id="1762525675" name="Text Box 1"/>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Pr="00C11F18" w:rsidR="00725647" w:rsidP="00725647" w:rsidRDefault="00725647" w14:paraId="0B36B815" w14:textId="5F2631EC">
                            <w:pPr>
                              <w:pStyle w:val="Bijschrift"/>
                            </w:pPr>
                            <w:bookmarkStart w:name="_Ref169964457" w:id="80"/>
                            <w:r w:rsidRPr="00C11F18">
                              <w:t xml:space="preserve">Figure </w:t>
                            </w:r>
                            <w:r w:rsidRPr="00C11F18">
                              <w:fldChar w:fldCharType="begin"/>
                            </w:r>
                            <w:r w:rsidRPr="00C11F18">
                              <w:instrText xml:space="preserve"> SEQ Figure \* ARABIC </w:instrText>
                            </w:r>
                            <w:r w:rsidR="00B51044">
                              <w:fldChar w:fldCharType="separate"/>
                            </w:r>
                            <w:r w:rsidRPr="00C11F18">
                              <w:fldChar w:fldCharType="end"/>
                            </w:r>
                            <w:bookmarkEnd w:id="80"/>
                            <w:r w:rsidRPr="00C11F18">
                              <w:t xml:space="preserve"> Microphone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4D479E3">
              <v:shape id="_x0000_s1048" style="position:absolute;margin-left:331.35pt;margin-top:131.15pt;width:263.7pt;height:.05pt;z-index:251658252;visibility:visible;mso-wrap-style:square;mso-wrap-distance-left:9pt;mso-wrap-distance-top:0;mso-wrap-distance-right:9pt;mso-wrap-distance-bottom:0;mso-position-horizontal:absolute;mso-position-horizontal-relative:page;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" w14:anchorId="4EADEE1C">
                <v:textbox style="mso-fit-shape-to-text:t" inset="0,0,0,0">
                  <w:txbxContent>
                    <w:p w:rsidRPr="00C11F18" w:rsidR="00725647" w:rsidP="00725647" w:rsidRDefault="00725647" w14:paraId="16DB24B8" w14:textId="5F2631EC">
                      <w:pPr>
                        <w:pStyle w:val="Bijschrift"/>
                      </w:pPr>
                      <w:r w:rsidRPr="00C11F18">
                        <w:t xml:space="preserve">Figure </w:t>
                      </w:r>
                      <w:r w:rsidRPr="00C11F18">
                        <w:fldChar w:fldCharType="begin"/>
                      </w:r>
                      <w:r w:rsidRPr="00C11F18">
                        <w:instrText xml:space="preserve"> SEQ Figure \* ARABIC </w:instrText>
                      </w:r>
                      <w:r w:rsidR="00B51044">
                        <w:fldChar w:fldCharType="separate"/>
                      </w:r>
                      <w:r w:rsidRPr="00C11F18">
                        <w:fldChar w:fldCharType="end"/>
                      </w:r>
                      <w:r w:rsidRPr="00C11F18">
                        <w:t xml:space="preserve"> Microphone circuit</w:t>
                      </w:r>
                    </w:p>
                  </w:txbxContent>
                </v:textbox>
                <w10:wrap type="square" anchorx="page"/>
              </v:shape>
            </w:pict>
          </mc:Fallback>
        </mc:AlternateContent>
      </w:r>
      <w:r w:rsidRPr="00E94980" w:rsidR="00484BD8">
        <w:t>The design of this system started before the specific microphone was selected</w:t>
      </w:r>
      <w:r w:rsidRPr="00E94980" w:rsidR="004F0140">
        <w:t>. Because of this, a second order lowpass fil</w:t>
      </w:r>
      <w:r w:rsidRPr="00E94980" w:rsidR="00E94980">
        <w:t>t</w:t>
      </w:r>
      <w:r w:rsidRPr="00E94980" w:rsidR="004F0140">
        <w:t xml:space="preserve">er with a cut-off frequency </w:t>
      </w:r>
      <w:r w:rsidR="00E94980">
        <w:t>of 20 kHz</w:t>
      </w:r>
      <w:r w:rsidR="008F203E">
        <w:t xml:space="preserve"> was implemented</w:t>
      </w:r>
      <w:r w:rsidR="007F6389">
        <w:t>. This cut-off frequency was chosen since most full range speakers</w:t>
      </w:r>
      <w:r w:rsidR="000F3A3A">
        <w:t>,</w:t>
      </w:r>
      <w:r w:rsidR="002B1BD8">
        <w:t xml:space="preserve"> and human hearing</w:t>
      </w:r>
      <w:r w:rsidR="000F3A3A">
        <w:t>,</w:t>
      </w:r>
      <w:r w:rsidR="007F6389">
        <w:t xml:space="preserve"> go to about 20-22 kHz.</w:t>
      </w:r>
      <w:r w:rsidR="00516ECB">
        <w:t xml:space="preserve"> This enables the horns to use bare microphones which do not have any </w:t>
      </w:r>
      <w:r w:rsidR="000F3A3A">
        <w:t xml:space="preserve">supplementary </w:t>
      </w:r>
      <w:r w:rsidR="00D00CAF">
        <w:t xml:space="preserve">circuits. </w:t>
      </w:r>
      <w:r w:rsidR="004C6A17">
        <w:t>For the prototyping stage</w:t>
      </w:r>
      <w:r w:rsidR="00BA5DCF">
        <w:t>, an all</w:t>
      </w:r>
      <w:r w:rsidR="00B91E7B">
        <w:t>-</w:t>
      </w:r>
      <w:r w:rsidR="00BA5DCF">
        <w:t>inclusive microphone was s</w:t>
      </w:r>
      <w:r w:rsidR="00B91E7B">
        <w:t>elected which could directly be connected to the speakers without interference.</w:t>
      </w:r>
      <w:r w:rsidR="00105E2D">
        <w:t xml:space="preserve"> </w:t>
      </w:r>
      <w:r w:rsidR="00D7526E">
        <w:t>To detect whether a person is talking into a horn</w:t>
      </w:r>
      <w:r w:rsidR="00857BC3">
        <w:t xml:space="preserve"> a sound sensor was selected. When a certain noise level is reached, it will send out a digital signal alerting the controller that someone is speaking into the horn.</w:t>
      </w:r>
      <w:r w:rsidR="00725647">
        <w:t xml:space="preserve"> Even though </w:t>
      </w:r>
      <w:r w:rsidR="00FF3F6A">
        <w:t xml:space="preserve">the circuit </w:t>
      </w:r>
      <w:r w:rsidR="00FF3F6A">
        <w:fldChar w:fldCharType="begin"/>
      </w:r>
      <w:r w:rsidR="00FF3F6A">
        <w:instrText xml:space="preserve"> REF _Ref169964457 \h </w:instrText>
      </w:r>
      <w:r w:rsidR="00FF3F6A">
        <w:fldChar w:fldCharType="separate"/>
      </w:r>
      <w:r w:rsidR="00CA4841">
        <w:t xml:space="preserve">Figure </w:t>
      </w:r>
      <w:r w:rsidR="00FF3F6A">
        <w:fldChar w:fldCharType="end"/>
      </w:r>
      <w:r w:rsidR="006D10F5">
        <w:t xml:space="preserve"> shows the line from R7 going into the positive side of the OpAmp, this was to compensate for the footprint not being correct.</w:t>
      </w:r>
    </w:p>
    <w:p w:rsidRPr="00592C4B" w:rsidR="003D0B12" w:rsidP="00592C4B" w:rsidRDefault="00592C4B" w14:paraId="72194B01" w14:textId="2243A8A2">
      <w:pPr>
        <w:pStyle w:val="Geenafstand"/>
        <w:rPr>
          <w:rFonts w:ascii="Arial" w:hAnsi="Arial" w:cs="Arial"/>
          <w:b/>
          <w:lang w:val="en-GB"/>
        </w:rPr>
      </w:pPr>
      <w:r>
        <w:rPr>
          <w:noProof/>
          <w:lang w:val="en-GB"/>
        </w:rPr>
        <w:drawing>
          <wp:anchor distT="0" distB="0" distL="114300" distR="114300" simplePos="0" relativeHeight="251658253" behindDoc="0" locked="0" layoutInCell="1" allowOverlap="1" wp14:anchorId="642CFC46" wp14:editId="61B8D272">
            <wp:simplePos x="0" y="0"/>
            <wp:positionH relativeFrom="margin">
              <wp:align>right</wp:align>
            </wp:positionH>
            <wp:positionV relativeFrom="paragraph">
              <wp:posOffset>7620</wp:posOffset>
            </wp:positionV>
            <wp:extent cx="3090545" cy="1301750"/>
            <wp:effectExtent l="0" t="0" r="0" b="0"/>
            <wp:wrapSquare wrapText="bothSides"/>
            <wp:docPr id="809383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90545" cy="1301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2C4B" w:rsidR="003D0B12">
        <w:rPr>
          <w:rFonts w:ascii="Arial" w:hAnsi="Arial" w:cs="Arial"/>
          <w:b/>
          <w:lang w:val="en-GB"/>
        </w:rPr>
        <w:t>Speaker system</w:t>
      </w:r>
    </w:p>
    <w:p w:rsidRPr="00E94980" w:rsidR="008337E6" w:rsidP="00255282" w:rsidRDefault="00645DE7" w14:paraId="2F084EAA" w14:textId="21869A51">
      <w:r>
        <w:rPr>
          <w:noProof/>
        </w:rPr>
        <mc:AlternateContent>
          <mc:Choice Requires="wps">
            <w:drawing>
              <wp:anchor distT="0" distB="0" distL="114300" distR="114300" simplePos="0" relativeHeight="251658254" behindDoc="0" locked="0" layoutInCell="1" allowOverlap="1" wp14:anchorId="67B19DB7" wp14:editId="659ACC78">
                <wp:simplePos x="0" y="0"/>
                <wp:positionH relativeFrom="page">
                  <wp:align>right</wp:align>
                </wp:positionH>
                <wp:positionV relativeFrom="paragraph">
                  <wp:posOffset>1236508</wp:posOffset>
                </wp:positionV>
                <wp:extent cx="3090545" cy="635"/>
                <wp:effectExtent l="0" t="0" r="0" b="8255"/>
                <wp:wrapSquare wrapText="bothSides"/>
                <wp:docPr id="556568814" name="Text Box 1"/>
                <wp:cNvGraphicFramePr/>
                <a:graphic xmlns:a="http://schemas.openxmlformats.org/drawingml/2006/main">
                  <a:graphicData uri="http://schemas.microsoft.com/office/word/2010/wordprocessingShape">
                    <wps:wsp>
                      <wps:cNvSpPr txBox="1"/>
                      <wps:spPr>
                        <a:xfrm>
                          <a:off x="0" y="0"/>
                          <a:ext cx="3090545" cy="635"/>
                        </a:xfrm>
                        <a:prstGeom prst="rect">
                          <a:avLst/>
                        </a:prstGeom>
                        <a:solidFill>
                          <a:prstClr val="white"/>
                        </a:solidFill>
                        <a:ln>
                          <a:noFill/>
                        </a:ln>
                      </wps:spPr>
                      <wps:txbx>
                        <w:txbxContent>
                          <w:p w:rsidRPr="00C11F18" w:rsidR="00645DE7" w:rsidP="00645DE7" w:rsidRDefault="00645DE7" w14:paraId="4CF236D2" w14:textId="5756229E">
                            <w:pPr>
                              <w:pStyle w:val="Bijschrift"/>
                            </w:pPr>
                            <w:r w:rsidRPr="00C11F18">
                              <w:t xml:space="preserve">Figure </w:t>
                            </w:r>
                            <w:r w:rsidRPr="00C11F18">
                              <w:fldChar w:fldCharType="begin"/>
                            </w:r>
                            <w:r w:rsidRPr="00C11F18">
                              <w:instrText xml:space="preserve"> SEQ Figure \* ARABIC </w:instrText>
                            </w:r>
                            <w:r w:rsidR="00B51044">
                              <w:fldChar w:fldCharType="separate"/>
                            </w:r>
                            <w:r w:rsidRPr="00C11F18">
                              <w:fldChar w:fldCharType="end"/>
                            </w:r>
                            <w:r w:rsidRPr="00C11F18">
                              <w:t xml:space="preserve"> Speaker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E836DE9">
              <v:shape id="_x0000_s1049" style="position:absolute;margin-left:192.15pt;margin-top:97.35pt;width:243.35pt;height:.05pt;z-index:251658254;visibility:visible;mso-wrap-style:square;mso-wrap-distance-left:9pt;mso-wrap-distance-top:0;mso-wrap-distance-right:9pt;mso-wrap-distance-bottom:0;mso-position-horizontal:right;mso-position-horizontal-relative:page;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" w14:anchorId="67B19DB7">
                <v:textbox style="mso-fit-shape-to-text:t" inset="0,0,0,0">
                  <w:txbxContent>
                    <w:p w:rsidRPr="00C11F18" w:rsidR="00645DE7" w:rsidP="00645DE7" w:rsidRDefault="00645DE7" w14:paraId="704C55DF" w14:textId="5756229E">
                      <w:pPr>
                        <w:pStyle w:val="Bijschrift"/>
                      </w:pPr>
                      <w:r w:rsidRPr="00C11F18">
                        <w:t xml:space="preserve">Figure </w:t>
                      </w:r>
                      <w:r w:rsidRPr="00C11F18">
                        <w:fldChar w:fldCharType="begin"/>
                      </w:r>
                      <w:r w:rsidRPr="00C11F18">
                        <w:instrText xml:space="preserve"> SEQ Figure \* ARABIC </w:instrText>
                      </w:r>
                      <w:r w:rsidR="00B51044">
                        <w:fldChar w:fldCharType="separate"/>
                      </w:r>
                      <w:r w:rsidRPr="00C11F18">
                        <w:fldChar w:fldCharType="end"/>
                      </w:r>
                      <w:r w:rsidRPr="00C11F18">
                        <w:t xml:space="preserve"> Speaker circuit</w:t>
                      </w:r>
                    </w:p>
                  </w:txbxContent>
                </v:textbox>
                <w10:wrap type="square" anchorx="page"/>
              </v:shape>
            </w:pict>
          </mc:Fallback>
        </mc:AlternateContent>
      </w:r>
      <w:r w:rsidR="00157245">
        <w:t xml:space="preserve">For the speakers, the </w:t>
      </w:r>
      <w:r w:rsidR="006B02D9">
        <w:t>Visaton</w:t>
      </w:r>
      <w:r w:rsidR="002D14D0">
        <w:t xml:space="preserve"> FR 10 HMP</w:t>
      </w:r>
      <w:r w:rsidR="00913BCF">
        <w:t xml:space="preserve"> was chosen because the size would fit well in the </w:t>
      </w:r>
      <w:r w:rsidR="00D21BA3">
        <w:t xml:space="preserve">front </w:t>
      </w:r>
      <w:r w:rsidR="008A314E">
        <w:t>h</w:t>
      </w:r>
      <w:r w:rsidR="00913BCF">
        <w:t xml:space="preserve">orn design, the power output </w:t>
      </w:r>
      <w:r w:rsidR="00C55203">
        <w:t>is</w:t>
      </w:r>
      <w:r w:rsidR="00913BCF">
        <w:t xml:space="preserve"> 20-30 Watt and it has </w:t>
      </w:r>
      <w:r w:rsidR="00D96A28">
        <w:t xml:space="preserve">an IP64 rating which </w:t>
      </w:r>
      <w:r w:rsidR="006C75C7">
        <w:t>should</w:t>
      </w:r>
      <w:r w:rsidR="00D96A28">
        <w:t xml:space="preserve"> help with the waterproofing of the system. To drive th</w:t>
      </w:r>
      <w:r w:rsidR="00B94295">
        <w:t>e speakers, the LM386 was selected. This chip</w:t>
      </w:r>
      <w:r w:rsidR="0009703C">
        <w:t>, with a corresponding circuit,</w:t>
      </w:r>
      <w:r w:rsidR="00B94295">
        <w:t xml:space="preserve"> is able to </w:t>
      </w:r>
      <w:r w:rsidR="002826F8">
        <w:t>drive speakers between 0.5 and 50 W, where the 20-30 FR 10 HMP falls nicely in the middle.</w:t>
      </w:r>
      <w:r w:rsidR="00EB214B">
        <w:t xml:space="preserve"> </w:t>
      </w:r>
      <w:r w:rsidR="0009703C">
        <w:t xml:space="preserve">Another </w:t>
      </w:r>
      <w:r w:rsidR="00747293">
        <w:t>attractive side of the LM386 is that with the addition of two potentiometers</w:t>
      </w:r>
      <w:r w:rsidR="00407367">
        <w:t>,</w:t>
      </w:r>
      <w:r w:rsidR="00747293">
        <w:t xml:space="preserve"> </w:t>
      </w:r>
      <w:r w:rsidR="009B0B73">
        <w:t>the volume and the gain of the speaker can also be adjusted.</w:t>
      </w:r>
    </w:p>
    <w:p w:rsidRPr="00592C4B" w:rsidR="003D0B12" w:rsidP="00592C4B" w:rsidRDefault="003D0B12" w14:paraId="0BE04C22" w14:textId="3C93FE8F">
      <w:pPr>
        <w:pStyle w:val="Geenafstand"/>
        <w:rPr>
          <w:rFonts w:ascii="Arial" w:hAnsi="Arial" w:cs="Arial"/>
          <w:b/>
          <w:lang w:val="en-GB"/>
        </w:rPr>
      </w:pPr>
      <w:r w:rsidRPr="00592C4B">
        <w:rPr>
          <w:rFonts w:ascii="Arial" w:hAnsi="Arial" w:cs="Arial"/>
          <w:b/>
          <w:lang w:val="en-GB"/>
        </w:rPr>
        <w:t>Light system</w:t>
      </w:r>
    </w:p>
    <w:p w:rsidRPr="00E94980" w:rsidR="008337E6" w:rsidP="00255282" w:rsidRDefault="00C42A10" w14:paraId="67C837E9" w14:textId="1704A746">
      <w:r>
        <w:t xml:space="preserve">A </w:t>
      </w:r>
      <w:r w:rsidR="0025297A">
        <w:t>major</w:t>
      </w:r>
      <w:r>
        <w:t xml:space="preserve"> part of </w:t>
      </w:r>
      <w:r w:rsidR="00094DC0">
        <w:t>GLOW</w:t>
      </w:r>
      <w:r>
        <w:t xml:space="preserve"> is the light in the installation. </w:t>
      </w:r>
      <w:r w:rsidR="00A72843">
        <w:t>For the message Echoes in Motion wants to send, multi-</w:t>
      </w:r>
      <w:r w:rsidR="00FC2EB0">
        <w:t>coloured</w:t>
      </w:r>
      <w:r w:rsidR="00A72843">
        <w:t xml:space="preserve"> light is required to show from which horn the message is coming.</w:t>
      </w:r>
      <w:r w:rsidR="00FC2EB0">
        <w:t xml:space="preserve"> </w:t>
      </w:r>
      <w:r w:rsidR="00B4369D">
        <w:t xml:space="preserve">This immediately narrows down the possible options to </w:t>
      </w:r>
      <w:r w:rsidR="0076277C">
        <w:t>just</w:t>
      </w:r>
      <w:r w:rsidR="00B4369D">
        <w:t xml:space="preserve"> RGB LEDs</w:t>
      </w:r>
      <w:r w:rsidR="0076277C">
        <w:t xml:space="preserve">. </w:t>
      </w:r>
      <w:r w:rsidR="00AD79EA">
        <w:t>However, even for “just” RGB LEDs there are still a few options left</w:t>
      </w:r>
      <w:r w:rsidR="007760E9">
        <w:t>, namely: RGB, RGBW, RGBWW</w:t>
      </w:r>
      <w:r w:rsidR="00556F62">
        <w:t xml:space="preserve"> and Neon flex</w:t>
      </w:r>
      <w:r w:rsidR="009A1A26">
        <w:t xml:space="preserve">. For the </w:t>
      </w:r>
      <w:r w:rsidR="00285A6E">
        <w:t xml:space="preserve">purpose of the system, having a dedicated white light has no added value so the choice is between </w:t>
      </w:r>
      <w:r w:rsidR="002826F8">
        <w:t xml:space="preserve">neon </w:t>
      </w:r>
      <w:r w:rsidR="00A335E9">
        <w:t>flex and RGB.</w:t>
      </w:r>
      <w:r w:rsidR="002826F8">
        <w:t xml:space="preserve"> </w:t>
      </w:r>
      <w:r w:rsidR="00F02164">
        <w:t xml:space="preserve">Since </w:t>
      </w:r>
      <w:r w:rsidR="005B46BB">
        <w:t xml:space="preserve">neon flex is </w:t>
      </w:r>
      <w:r w:rsidR="00234655">
        <w:t>2-3 times more expensive for, in this case, little added value</w:t>
      </w:r>
      <w:r w:rsidR="00EB204D">
        <w:t>, it was decided upon to use RGB LEDs.</w:t>
      </w:r>
      <w:r w:rsidR="00805791">
        <w:t xml:space="preserve"> Taking price and performance into account specifically the 60 LEDs/m</w:t>
      </w:r>
      <w:r w:rsidR="00EB214B">
        <w:t xml:space="preserve"> RGB LED strips.</w:t>
      </w:r>
      <w:r w:rsidR="00AB7979">
        <w:t xml:space="preserve"> These LED strips use 12V</w:t>
      </w:r>
      <w:r w:rsidR="007B62C1">
        <w:t xml:space="preserve"> and take about 15W per meter.</w:t>
      </w:r>
      <w:r w:rsidR="009C4A98">
        <w:t xml:space="preserve"> This is the biggest energy consumer in the system,</w:t>
      </w:r>
      <w:r w:rsidR="00A830A0">
        <w:t xml:space="preserve"> seeing that about 160M of LED will be used</w:t>
      </w:r>
      <w:r w:rsidR="002B3E2E">
        <w:t xml:space="preserve">. The LEDs account for 2400W out of the less than 3000W </w:t>
      </w:r>
      <w:r w:rsidR="006C6548">
        <w:t>which the system will use</w:t>
      </w:r>
      <w:r w:rsidR="00E31D85">
        <w:t>.</w:t>
      </w:r>
    </w:p>
    <w:p w:rsidRPr="00592C4B" w:rsidR="003D0B12" w:rsidP="00592C4B" w:rsidRDefault="00FD1B27" w14:paraId="62A1E763" w14:textId="72B88B4F">
      <w:pPr>
        <w:pStyle w:val="Geenafstand"/>
        <w:rPr>
          <w:rFonts w:ascii="Arial" w:hAnsi="Arial" w:cs="Arial"/>
          <w:b/>
          <w:lang w:val="en-GB"/>
        </w:rPr>
      </w:pPr>
      <w:r w:rsidRPr="00592C4B">
        <w:rPr>
          <w:rFonts w:ascii="Arial" w:hAnsi="Arial" w:cs="Arial"/>
          <w:b/>
          <w:bCs/>
          <w:noProof/>
          <w:lang w:val="en-GB"/>
        </w:rPr>
        <w:drawing>
          <wp:anchor distT="0" distB="0" distL="114300" distR="114300" simplePos="0" relativeHeight="251658290" behindDoc="0" locked="0" layoutInCell="1" allowOverlap="1" wp14:anchorId="3C3B61D9" wp14:editId="77DD5B35">
            <wp:simplePos x="0" y="0"/>
            <wp:positionH relativeFrom="column">
              <wp:posOffset>4216805</wp:posOffset>
            </wp:positionH>
            <wp:positionV relativeFrom="paragraph">
              <wp:posOffset>13362</wp:posOffset>
            </wp:positionV>
            <wp:extent cx="1460500" cy="2346325"/>
            <wp:effectExtent l="0" t="0" r="6350" b="0"/>
            <wp:wrapSquare wrapText="bothSides"/>
            <wp:docPr id="6221751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60500" cy="2346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2C4B" w:rsidR="003D0B12">
        <w:rPr>
          <w:rFonts w:ascii="Arial" w:hAnsi="Arial" w:cs="Arial"/>
          <w:b/>
          <w:lang w:val="en-GB"/>
        </w:rPr>
        <w:t>Control system</w:t>
      </w:r>
    </w:p>
    <w:p w:rsidRPr="00E94980" w:rsidR="00FD09CD" w:rsidP="00255282" w:rsidRDefault="008A7E91" w14:paraId="7AF93FF2" w14:textId="3290FE9B">
      <w:r>
        <w:t>There are two things to control in the installation: audio and light.</w:t>
      </w:r>
      <w:r w:rsidR="00F24856">
        <w:t xml:space="preserve"> For the prototype the focus has been on the light segment. </w:t>
      </w:r>
      <w:r w:rsidR="001828D9">
        <w:t>The light will find its way from horn to horn in an automatic way</w:t>
      </w:r>
      <w:r w:rsidR="001B5775">
        <w:t>. This is done by having a controller in every junction which will tell the next RGB strip to move</w:t>
      </w:r>
      <w:r w:rsidR="008933A5">
        <w:t xml:space="preserve">, in which colour and when. This is all done in software, so the electrical only has the </w:t>
      </w:r>
      <w:r w:rsidR="00C9330A">
        <w:t>provide the GPIO connection to allow the RGB strips to communicate with the ESP32.</w:t>
      </w:r>
      <w:r w:rsidR="00766C43">
        <w:t xml:space="preserve"> These</w:t>
      </w:r>
      <w:r w:rsidR="003F4E7C">
        <w:t xml:space="preserve"> junction pieces </w:t>
      </w:r>
      <w:r w:rsidR="004400D2">
        <w:t xml:space="preserve">also include 12V connections </w:t>
      </w:r>
      <w:r w:rsidR="00B043EF">
        <w:t>to power the LEDs, the board itself</w:t>
      </w:r>
      <w:r w:rsidR="00CC75D2">
        <w:t xml:space="preserve"> or the entire chain by adding another </w:t>
      </w:r>
      <w:r w:rsidR="00D95CE3">
        <w:t>power supply</w:t>
      </w:r>
      <w:r w:rsidR="00CC75D2">
        <w:t xml:space="preserve"> to it</w:t>
      </w:r>
      <w:r w:rsidR="0003674D">
        <w:t>.</w:t>
      </w:r>
      <w:r w:rsidRPr="00213872" w:rsidR="00213872">
        <w:rPr>
          <w:noProof/>
        </w:rPr>
        <w:t xml:space="preserve"> </w:t>
      </w:r>
      <w:r w:rsidR="00FD1B27">
        <w:rPr>
          <w:noProof/>
        </w:rPr>
        <w:t xml:space="preserve">This PCB can be seen in </w:t>
      </w:r>
      <w:r w:rsidR="00FD1B27">
        <w:rPr>
          <w:noProof/>
        </w:rPr>
        <w:fldChar w:fldCharType="begin"/>
      </w:r>
      <w:r w:rsidR="00FD1B27">
        <w:rPr>
          <w:noProof/>
        </w:rPr>
        <w:instrText xml:space="preserve"> REF _Ref169964298 \h </w:instrText>
      </w:r>
      <w:r w:rsidR="00FD1B27">
        <w:rPr>
          <w:noProof/>
        </w:rPr>
      </w:r>
      <w:r w:rsidR="00FD1B27">
        <w:rPr>
          <w:noProof/>
        </w:rPr>
        <w:fldChar w:fldCharType="separate"/>
      </w:r>
      <w:r w:rsidR="00CA4841">
        <w:t xml:space="preserve">Figure </w:t>
      </w:r>
      <w:r w:rsidR="00FD1B27">
        <w:rPr>
          <w:noProof/>
        </w:rPr>
        <w:fldChar w:fldCharType="end"/>
      </w:r>
    </w:p>
    <w:p w:rsidR="002978A0" w:rsidP="00255282" w:rsidRDefault="002978A0" w14:paraId="1DF16998" w14:textId="0DCD569B"/>
    <w:p w:rsidR="002978A0" w:rsidP="00255282" w:rsidRDefault="002978A0" w14:paraId="543387EA" w14:textId="0B89B1D3">
      <w:r>
        <w:rPr>
          <w:noProof/>
        </w:rPr>
        <mc:AlternateContent>
          <mc:Choice Requires="wps">
            <w:drawing>
              <wp:anchor distT="0" distB="0" distL="114300" distR="114300" simplePos="0" relativeHeight="251658248" behindDoc="0" locked="0" layoutInCell="1" allowOverlap="1" wp14:anchorId="50E72E47" wp14:editId="314EB4D8">
                <wp:simplePos x="0" y="0"/>
                <wp:positionH relativeFrom="column">
                  <wp:posOffset>4187825</wp:posOffset>
                </wp:positionH>
                <wp:positionV relativeFrom="paragraph">
                  <wp:posOffset>131539</wp:posOffset>
                </wp:positionV>
                <wp:extent cx="1460500" cy="635"/>
                <wp:effectExtent l="0" t="0" r="0" b="0"/>
                <wp:wrapSquare wrapText="bothSides"/>
                <wp:docPr id="742162604" name="Text Box 1"/>
                <wp:cNvGraphicFramePr/>
                <a:graphic xmlns:a="http://schemas.openxmlformats.org/drawingml/2006/main">
                  <a:graphicData uri="http://schemas.microsoft.com/office/word/2010/wordprocessingShape">
                    <wps:wsp>
                      <wps:cNvSpPr txBox="1"/>
                      <wps:spPr>
                        <a:xfrm>
                          <a:off x="0" y="0"/>
                          <a:ext cx="1460500" cy="635"/>
                        </a:xfrm>
                        <a:prstGeom prst="rect">
                          <a:avLst/>
                        </a:prstGeom>
                        <a:solidFill>
                          <a:prstClr val="white"/>
                        </a:solidFill>
                        <a:ln>
                          <a:noFill/>
                        </a:ln>
                      </wps:spPr>
                      <wps:txbx>
                        <w:txbxContent>
                          <w:p w:rsidRPr="00C11F18" w:rsidR="00213872" w:rsidP="00213872" w:rsidRDefault="00213872" w14:paraId="7DEB5CD8" w14:textId="49F47834">
                            <w:pPr>
                              <w:pStyle w:val="Bijschrift"/>
                            </w:pPr>
                            <w:bookmarkStart w:name="_Ref169964298" w:id="82"/>
                            <w:r w:rsidRPr="00C11F18">
                              <w:t xml:space="preserve">Figure </w:t>
                            </w:r>
                            <w:r w:rsidRPr="00C11F18">
                              <w:fldChar w:fldCharType="begin"/>
                            </w:r>
                            <w:r w:rsidRPr="00C11F18">
                              <w:instrText xml:space="preserve"> SEQ Figure \* ARABIC </w:instrText>
                            </w:r>
                            <w:r w:rsidR="00B51044">
                              <w:fldChar w:fldCharType="separate"/>
                            </w:r>
                            <w:r w:rsidRPr="00C11F18">
                              <w:fldChar w:fldCharType="end"/>
                            </w:r>
                            <w:bookmarkEnd w:id="82"/>
                            <w:r w:rsidRPr="00C11F18">
                              <w:t xml:space="preserve"> Junction controller PCB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1262E6C">
              <v:shape id="_x0000_s1050" style="position:absolute;margin-left:329.75pt;margin-top:10.35pt;width:11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" w14:anchorId="50E72E47">
                <v:textbox style="mso-fit-shape-to-text:t" inset="0,0,0,0">
                  <w:txbxContent>
                    <w:p w:rsidRPr="00C11F18" w:rsidR="00213872" w:rsidP="00213872" w:rsidRDefault="00213872" w14:paraId="77548957" w14:textId="49F47834">
                      <w:pPr>
                        <w:pStyle w:val="Bijschrift"/>
                      </w:pPr>
                      <w:r w:rsidRPr="00C11F18">
                        <w:t xml:space="preserve">Figure </w:t>
                      </w:r>
                      <w:r w:rsidRPr="00C11F18">
                        <w:fldChar w:fldCharType="begin"/>
                      </w:r>
                      <w:r w:rsidRPr="00C11F18">
                        <w:instrText xml:space="preserve"> SEQ Figure \* ARABIC </w:instrText>
                      </w:r>
                      <w:r w:rsidR="00B51044">
                        <w:fldChar w:fldCharType="separate"/>
                      </w:r>
                      <w:r w:rsidRPr="00C11F18">
                        <w:fldChar w:fldCharType="end"/>
                      </w:r>
                      <w:r w:rsidRPr="00C11F18">
                        <w:t xml:space="preserve"> Junction controller PCB</w:t>
                      </w:r>
                    </w:p>
                  </w:txbxContent>
                </v:textbox>
                <w10:wrap type="square"/>
              </v:shape>
            </w:pict>
          </mc:Fallback>
        </mc:AlternateContent>
      </w:r>
    </w:p>
    <w:p w:rsidR="00FD1B27" w:rsidP="00255282" w:rsidRDefault="00FD1B27" w14:paraId="23D0DA59" w14:textId="16F68CF1"/>
    <w:p w:rsidR="002978A0" w:rsidP="00255282" w:rsidRDefault="002978A0" w14:paraId="567F0B5F" w14:textId="77777777"/>
    <w:p w:rsidRPr="00E94980" w:rsidR="008337E6" w:rsidP="00255282" w:rsidRDefault="002978A0" w14:paraId="374A3A47" w14:textId="144E86A1">
      <w:pPr>
        <w:rPr>
          <w:b/>
        </w:rPr>
      </w:pPr>
      <w:r>
        <w:rPr>
          <w:noProof/>
        </w:rPr>
        <w:drawing>
          <wp:anchor distT="0" distB="0" distL="114300" distR="114300" simplePos="0" relativeHeight="251658291" behindDoc="0" locked="0" layoutInCell="1" allowOverlap="1" wp14:anchorId="3B421CAD" wp14:editId="675923A1">
            <wp:simplePos x="0" y="0"/>
            <wp:positionH relativeFrom="margin">
              <wp:align>right</wp:align>
            </wp:positionH>
            <wp:positionV relativeFrom="paragraph">
              <wp:posOffset>23063</wp:posOffset>
            </wp:positionV>
            <wp:extent cx="2704465" cy="2365375"/>
            <wp:effectExtent l="0" t="0" r="635" b="0"/>
            <wp:wrapSquare wrapText="bothSides"/>
            <wp:docPr id="15743264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04465" cy="236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7AE1">
        <w:rPr>
          <w:b/>
        </w:rPr>
        <w:t>Horn control system</w:t>
      </w:r>
    </w:p>
    <w:p w:rsidRPr="00E94980" w:rsidR="00484BD8" w:rsidP="00255282" w:rsidRDefault="0016532E" w14:paraId="6F7F9654" w14:textId="7F843DBF">
      <w:r>
        <w:t xml:space="preserve">Most of these </w:t>
      </w:r>
      <w:r w:rsidR="005356BF">
        <w:t>systems were integrated into the horn board, except for the Junction controller PCB.</w:t>
      </w:r>
      <w:r w:rsidR="00AE0B83">
        <w:t xml:space="preserve"> This integration allows the horn to have a singular</w:t>
      </w:r>
      <w:r w:rsidR="0094443D">
        <w:t xml:space="preserve"> PCB</w:t>
      </w:r>
      <w:r w:rsidR="00AE0B83">
        <w:t xml:space="preserve"> </w:t>
      </w:r>
      <w:r w:rsidR="00047AE1">
        <w:t>with</w:t>
      </w:r>
      <w:r w:rsidR="0094443D">
        <w:t xml:space="preserve"> which </w:t>
      </w:r>
      <w:r w:rsidR="00047AE1">
        <w:t>all components can be connected</w:t>
      </w:r>
      <w:r w:rsidR="00FD1B27">
        <w:t xml:space="preserve"> as seen in </w:t>
      </w:r>
      <w:r w:rsidR="00FD1B27">
        <w:fldChar w:fldCharType="begin"/>
      </w:r>
      <w:r w:rsidR="00FD1B27">
        <w:instrText xml:space="preserve"> REF _Ref169964241 \h </w:instrText>
      </w:r>
      <w:r w:rsidR="00FD1B27">
        <w:fldChar w:fldCharType="separate"/>
      </w:r>
      <w:r w:rsidR="00CA4841">
        <w:t xml:space="preserve">Figure </w:t>
      </w:r>
      <w:r w:rsidR="00FD1B27">
        <w:fldChar w:fldCharType="end"/>
      </w:r>
      <w:r w:rsidR="00047AE1">
        <w:t>.</w:t>
      </w:r>
    </w:p>
    <w:p w:rsidR="00D724CE" w:rsidRDefault="00FD1B27" w14:paraId="232F74EF" w14:textId="0B75CD5E">
      <w:pPr>
        <w:rPr>
          <w:rStyle w:val="normaltextrun"/>
          <w:rFonts w:cs="Arial" w:eastAsiaTheme="majorEastAsia"/>
          <w:kern w:val="0"/>
          <w:sz w:val="28"/>
          <w:szCs w:val="28"/>
          <w:lang w:eastAsia="nl-NL"/>
          <w14:ligatures w14:val="none"/>
        </w:rPr>
      </w:pPr>
      <w:r>
        <w:rPr>
          <w:noProof/>
        </w:rPr>
        <mc:AlternateContent>
          <mc:Choice Requires="wps">
            <w:drawing>
              <wp:anchor distT="0" distB="0" distL="114300" distR="114300" simplePos="0" relativeHeight="251658250" behindDoc="0" locked="0" layoutInCell="1" allowOverlap="1" wp14:anchorId="114FE7C4" wp14:editId="73D42468">
                <wp:simplePos x="0" y="0"/>
                <wp:positionH relativeFrom="column">
                  <wp:posOffset>3512571</wp:posOffset>
                </wp:positionH>
                <wp:positionV relativeFrom="paragraph">
                  <wp:posOffset>1175385</wp:posOffset>
                </wp:positionV>
                <wp:extent cx="2704465" cy="635"/>
                <wp:effectExtent l="0" t="0" r="0" b="0"/>
                <wp:wrapSquare wrapText="bothSides"/>
                <wp:docPr id="503362652" name="Text Box 1"/>
                <wp:cNvGraphicFramePr/>
                <a:graphic xmlns:a="http://schemas.openxmlformats.org/drawingml/2006/main">
                  <a:graphicData uri="http://schemas.microsoft.com/office/word/2010/wordprocessingShape">
                    <wps:wsp>
                      <wps:cNvSpPr txBox="1"/>
                      <wps:spPr>
                        <a:xfrm>
                          <a:off x="0" y="0"/>
                          <a:ext cx="2704465" cy="635"/>
                        </a:xfrm>
                        <a:prstGeom prst="rect">
                          <a:avLst/>
                        </a:prstGeom>
                        <a:solidFill>
                          <a:prstClr val="white"/>
                        </a:solidFill>
                        <a:ln>
                          <a:noFill/>
                        </a:ln>
                      </wps:spPr>
                      <wps:txbx>
                        <w:txbxContent>
                          <w:p w:rsidRPr="00C11F18" w:rsidR="009F70E3" w:rsidP="009F70E3" w:rsidRDefault="009F70E3" w14:paraId="22D78EA9" w14:textId="42B4486B">
                            <w:pPr>
                              <w:pStyle w:val="Bijschrift"/>
                            </w:pPr>
                            <w:bookmarkStart w:name="_Ref169964241" w:id="84"/>
                            <w:bookmarkStart w:name="_Ref169964235" w:id="85"/>
                            <w:r w:rsidRPr="00C11F18">
                              <w:t xml:space="preserve">Figure </w:t>
                            </w:r>
                            <w:r w:rsidRPr="00C11F18">
                              <w:fldChar w:fldCharType="begin"/>
                            </w:r>
                            <w:r w:rsidRPr="00C11F18">
                              <w:instrText xml:space="preserve"> SEQ Figure \* ARABIC </w:instrText>
                            </w:r>
                            <w:r w:rsidR="00B51044">
                              <w:fldChar w:fldCharType="separate"/>
                            </w:r>
                            <w:r w:rsidRPr="00C11F18">
                              <w:fldChar w:fldCharType="end"/>
                            </w:r>
                            <w:bookmarkEnd w:id="84"/>
                            <w:r w:rsidRPr="00C11F18">
                              <w:t xml:space="preserve"> Horn PCB</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3D60070">
              <v:shape id="_x0000_s1051" style="position:absolute;margin-left:276.6pt;margin-top:92.55pt;width:212.9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" w14:anchorId="114FE7C4">
                <v:textbox style="mso-fit-shape-to-text:t" inset="0,0,0,0">
                  <w:txbxContent>
                    <w:p w:rsidRPr="00C11F18" w:rsidR="009F70E3" w:rsidP="009F70E3" w:rsidRDefault="009F70E3" w14:paraId="30F01300" w14:textId="42B4486B">
                      <w:pPr>
                        <w:pStyle w:val="Bijschrift"/>
                      </w:pPr>
                      <w:r w:rsidRPr="00C11F18">
                        <w:t xml:space="preserve">Figure </w:t>
                      </w:r>
                      <w:r w:rsidRPr="00C11F18">
                        <w:fldChar w:fldCharType="begin"/>
                      </w:r>
                      <w:r w:rsidRPr="00C11F18">
                        <w:instrText xml:space="preserve"> SEQ Figure \* ARABIC </w:instrText>
                      </w:r>
                      <w:r w:rsidR="00B51044">
                        <w:fldChar w:fldCharType="separate"/>
                      </w:r>
                      <w:r w:rsidRPr="00C11F18">
                        <w:fldChar w:fldCharType="end"/>
                      </w:r>
                      <w:r w:rsidRPr="00C11F18">
                        <w:t xml:space="preserve"> Horn PCB</w:t>
                      </w:r>
                    </w:p>
                  </w:txbxContent>
                </v:textbox>
                <w10:wrap type="square"/>
              </v:shape>
            </w:pict>
          </mc:Fallback>
        </mc:AlternateContent>
      </w:r>
      <w:r w:rsidR="00D724CE">
        <w:rPr>
          <w:rStyle w:val="normaltextrun"/>
          <w:rFonts w:cs="Arial" w:eastAsiaTheme="majorEastAsia"/>
          <w:sz w:val="28"/>
          <w:szCs w:val="28"/>
        </w:rPr>
        <w:br w:type="page"/>
      </w:r>
    </w:p>
    <w:p w:rsidR="00DC4B00" w:rsidP="008C7B97" w:rsidRDefault="008C7B97" w14:paraId="74A6BEEC" w14:textId="7F664F7A">
      <w:pPr>
        <w:pStyle w:val="Kop2"/>
        <w:rPr>
          <w:rStyle w:val="eop"/>
          <w:rFonts w:cs="Arial"/>
          <w:szCs w:val="28"/>
        </w:rPr>
      </w:pPr>
      <w:bookmarkStart w:name="_Toc169975618" w:id="88"/>
      <w:bookmarkStart w:name="_Toc169977061" w:id="89"/>
      <w:bookmarkStart w:name="_Toc169977902" w:id="90"/>
      <w:r>
        <w:rPr>
          <w:rStyle w:val="normaltextrun"/>
          <w:rFonts w:cs="Arial"/>
          <w:szCs w:val="28"/>
        </w:rPr>
        <w:t>4.</w:t>
      </w:r>
      <w:r w:rsidR="00F22742">
        <w:rPr>
          <w:rStyle w:val="normaltextrun"/>
          <w:rFonts w:cs="Arial"/>
          <w:szCs w:val="28"/>
        </w:rPr>
        <w:t>5</w:t>
      </w:r>
      <w:r>
        <w:rPr>
          <w:rStyle w:val="normaltextrun"/>
          <w:rFonts w:cs="Arial"/>
          <w:szCs w:val="28"/>
        </w:rPr>
        <w:t xml:space="preserve"> </w:t>
      </w:r>
      <w:r w:rsidRPr="00D16298" w:rsidR="00DC4B00">
        <w:rPr>
          <w:rStyle w:val="normaltextrun"/>
          <w:rFonts w:cs="Arial"/>
          <w:szCs w:val="28"/>
        </w:rPr>
        <w:t>Software</w:t>
      </w:r>
      <w:bookmarkEnd w:id="88"/>
      <w:bookmarkEnd w:id="89"/>
      <w:bookmarkEnd w:id="90"/>
      <w:r w:rsidRPr="00D16298" w:rsidR="00DC4B00">
        <w:rPr>
          <w:rStyle w:val="eop"/>
          <w:rFonts w:cs="Arial"/>
          <w:szCs w:val="28"/>
        </w:rPr>
        <w:t> </w:t>
      </w:r>
    </w:p>
    <w:p w:rsidRPr="00BC7EBF" w:rsidR="00BC7EBF" w:rsidP="00BC7EBF" w:rsidRDefault="00BC7EBF" w14:paraId="1F350FA3" w14:textId="2E9EADA7">
      <w:r>
        <w:t xml:space="preserve">For more </w:t>
      </w:r>
      <w:r w:rsidR="00682CC0">
        <w:t>in-depth explanation, look into the accompanying software documentation.</w:t>
      </w:r>
    </w:p>
    <w:p w:rsidRPr="00E94980" w:rsidR="00232231" w:rsidP="00232231" w:rsidRDefault="00232231" w14:paraId="4A0EB209" w14:textId="5A464F19">
      <w:pPr>
        <w:rPr>
          <w:b/>
        </w:rPr>
      </w:pPr>
      <w:r w:rsidRPr="00E94980">
        <w:rPr>
          <w:b/>
        </w:rPr>
        <w:t>Requirements:</w:t>
      </w:r>
      <w:r w:rsidRPr="00E94980">
        <w:rPr>
          <w:b/>
        </w:rPr>
        <w:br/>
      </w:r>
      <w:r w:rsidR="00A81EC6">
        <w:t>The</w:t>
      </w:r>
      <w:r w:rsidRPr="00E94980">
        <w:t xml:space="preserve"> system </w:t>
      </w:r>
      <w:r w:rsidR="00432497">
        <w:t xml:space="preserve">consists out of a </w:t>
      </w:r>
      <w:r w:rsidRPr="00E94980">
        <w:t xml:space="preserve">network of pipes. </w:t>
      </w:r>
      <w:r w:rsidR="00EB3C35">
        <w:t>When a horn gets spoken into, it will send the voice</w:t>
      </w:r>
      <w:r w:rsidR="00AE7118">
        <w:t xml:space="preserve"> though the network to another connected </w:t>
      </w:r>
      <w:r w:rsidR="00816C33">
        <w:t>horn</w:t>
      </w:r>
      <w:r w:rsidR="00561D72">
        <w:t xml:space="preserve"> in the form of </w:t>
      </w:r>
      <w:r w:rsidR="001B6C72">
        <w:t>a light pulse.</w:t>
      </w:r>
      <w:r w:rsidRPr="00E94980">
        <w:t xml:space="preserve"> </w:t>
      </w:r>
      <w:r w:rsidR="00E22585">
        <w:t>When the light pulse has arrived</w:t>
      </w:r>
      <w:r w:rsidR="00680C89">
        <w:t xml:space="preserve"> at its destination</w:t>
      </w:r>
      <w:r w:rsidR="008A045C">
        <w:t>, the voice will be played at that horn.</w:t>
      </w:r>
    </w:p>
    <w:p w:rsidR="001A5D7F" w:rsidP="00232231" w:rsidRDefault="00625428" w14:paraId="6B2EC04C" w14:textId="3AB48578">
      <w:r>
        <w:t>The</w:t>
      </w:r>
      <w:r w:rsidRPr="00E94980" w:rsidR="00232231">
        <w:t xml:space="preserve"> system consists of many pipe modules connected to each other</w:t>
      </w:r>
      <w:r w:rsidR="00832B5D">
        <w:t xml:space="preserve"> with junction pieces</w:t>
      </w:r>
      <w:r w:rsidRPr="00E94980" w:rsidR="00232231">
        <w:t>. All modules communicate with each</w:t>
      </w:r>
      <w:r w:rsidR="009E6032">
        <w:t xml:space="preserve"> </w:t>
      </w:r>
      <w:r w:rsidRPr="00E94980" w:rsidR="00232231">
        <w:t xml:space="preserve">other to coordinate light and sound. </w:t>
      </w:r>
      <w:r w:rsidR="009E6032">
        <w:t xml:space="preserve">The final </w:t>
      </w:r>
      <w:r w:rsidRPr="00E94980" w:rsidR="00232231">
        <w:t xml:space="preserve">system </w:t>
      </w:r>
      <w:r w:rsidR="009E6032">
        <w:t>will be</w:t>
      </w:r>
      <w:r w:rsidRPr="00E94980" w:rsidR="00232231">
        <w:t xml:space="preserve"> modular</w:t>
      </w:r>
      <w:r w:rsidR="009F2912">
        <w:t xml:space="preserve">, meaning that </w:t>
      </w:r>
      <w:r w:rsidR="00967457">
        <w:t>the specific setup can be changed and</w:t>
      </w:r>
      <w:r w:rsidR="007B028B">
        <w:t xml:space="preserve"> components can be</w:t>
      </w:r>
      <w:r w:rsidR="00967457">
        <w:t xml:space="preserve"> replaced at any time.</w:t>
      </w:r>
      <w:r w:rsidR="008D6B62">
        <w:t xml:space="preserve"> </w:t>
      </w:r>
      <w:r w:rsidR="007B028B">
        <w:t xml:space="preserve">Next to these </w:t>
      </w:r>
      <w:r w:rsidR="00DA2691">
        <w:t xml:space="preserve">modules </w:t>
      </w:r>
      <w:r w:rsidR="005701FE">
        <w:t xml:space="preserve">in the installation, </w:t>
      </w:r>
      <w:r w:rsidR="007B028B">
        <w:t xml:space="preserve">there will be a master module </w:t>
      </w:r>
      <w:r w:rsidR="005701FE">
        <w:t>outside of the system.</w:t>
      </w:r>
    </w:p>
    <w:p w:rsidR="007D3721" w:rsidP="00F94DE5" w:rsidRDefault="00BC5E51" w14:paraId="09498BF9" w14:textId="0D6CF9A2">
      <w:r>
        <w:rPr>
          <w:b/>
          <w:bCs/>
        </w:rPr>
        <w:t>Module functions</w:t>
      </w:r>
      <w:r>
        <w:rPr>
          <w:b/>
          <w:bCs/>
        </w:rPr>
        <w:br/>
      </w:r>
      <w:r w:rsidR="00FD7B86">
        <w:t xml:space="preserve">The system consists of many </w:t>
      </w:r>
      <w:r w:rsidR="00115085">
        <w:t>junction pieces</w:t>
      </w:r>
      <w:r w:rsidR="00745882">
        <w:t xml:space="preserve"> with which you can make a lot of system configurations. </w:t>
      </w:r>
      <w:r w:rsidR="00D15F4E">
        <w:t xml:space="preserve">This allows the builders to make the system in any shape they want. </w:t>
      </w:r>
      <w:r w:rsidR="00C048DF">
        <w:t xml:space="preserve">It also allows for </w:t>
      </w:r>
      <w:r w:rsidR="00F2525F">
        <w:t xml:space="preserve">ease of maintenance, being able to swap a defective piece </w:t>
      </w:r>
      <w:r w:rsidR="006F5945">
        <w:t>without any major changes.</w:t>
      </w:r>
      <w:r w:rsidR="00430E31">
        <w:t xml:space="preserve"> </w:t>
      </w:r>
      <w:r w:rsidR="00146F9A">
        <w:t>To allow the module</w:t>
      </w:r>
      <w:r w:rsidR="005F1818">
        <w:t xml:space="preserve">s </w:t>
      </w:r>
      <w:r w:rsidR="002E776D">
        <w:t>to do this, they all know their own shape.</w:t>
      </w:r>
      <w:r w:rsidR="00025E3E">
        <w:t xml:space="preserve"> This is the only </w:t>
      </w:r>
      <w:r w:rsidR="00EF7D10">
        <w:t>difference in code between all modules in the whole system.</w:t>
      </w:r>
      <w:r w:rsidR="006F17B2">
        <w:t xml:space="preserve"> </w:t>
      </w:r>
      <w:r w:rsidR="004D6816">
        <w:t xml:space="preserve">To allow for modularity, the </w:t>
      </w:r>
      <w:r w:rsidR="00493F1F">
        <w:t>junctions are able to discover their neighbours on their own.</w:t>
      </w:r>
    </w:p>
    <w:p w:rsidR="00BC5E51" w:rsidP="00232231" w:rsidRDefault="00C15AF0" w14:paraId="0B2DE61B" w14:textId="61BF6774">
      <w:r>
        <w:rPr>
          <w:b/>
          <w:bCs/>
        </w:rPr>
        <w:t>Self-Discovery</w:t>
      </w:r>
      <w:r>
        <w:rPr>
          <w:b/>
          <w:bCs/>
        </w:rPr>
        <w:br/>
      </w:r>
      <w:r w:rsidR="00B33226">
        <w:t>The</w:t>
      </w:r>
      <w:r w:rsidR="00AE64FB">
        <w:t xml:space="preserve"> system consists of ma</w:t>
      </w:r>
      <w:r w:rsidR="00A37C84">
        <w:t>n</w:t>
      </w:r>
      <w:r w:rsidR="00AE64FB">
        <w:t>y modules</w:t>
      </w:r>
      <w:r w:rsidR="000948C1">
        <w:t>, all</w:t>
      </w:r>
      <w:r w:rsidR="00AE64FB">
        <w:t xml:space="preserve"> </w:t>
      </w:r>
      <w:r w:rsidR="00A37C84">
        <w:t>connected to each other</w:t>
      </w:r>
      <w:r w:rsidR="00AE64FB">
        <w:t xml:space="preserve"> in a big network. </w:t>
      </w:r>
      <w:r w:rsidR="007B6863">
        <w:t xml:space="preserve">In order to manage this </w:t>
      </w:r>
      <w:r w:rsidR="000948C1">
        <w:t>network,</w:t>
      </w:r>
      <w:r w:rsidR="007B6863">
        <w:t xml:space="preserve"> </w:t>
      </w:r>
      <w:r w:rsidR="00085E52">
        <w:t>a master is present</w:t>
      </w:r>
      <w:r w:rsidR="007B6863">
        <w:t>.</w:t>
      </w:r>
      <w:r w:rsidR="000948C1">
        <w:t xml:space="preserve"> </w:t>
      </w:r>
      <w:r w:rsidR="00202CAB">
        <w:t>Modules will communicate to their neighbo</w:t>
      </w:r>
      <w:r w:rsidR="00625428">
        <w:t>u</w:t>
      </w:r>
      <w:r w:rsidR="00202CAB">
        <w:t xml:space="preserve">rs via the </w:t>
      </w:r>
      <w:r w:rsidR="00062632">
        <w:t>“</w:t>
      </w:r>
      <w:r w:rsidR="00202CAB">
        <w:t>Comms line</w:t>
      </w:r>
      <w:r w:rsidR="00062632">
        <w:t>”</w:t>
      </w:r>
      <w:r w:rsidR="00202CAB">
        <w:t xml:space="preserve">. They will then </w:t>
      </w:r>
      <w:r w:rsidR="00642A92">
        <w:t xml:space="preserve">inform each other who they are. </w:t>
      </w:r>
      <w:r w:rsidR="00662CC2">
        <w:t xml:space="preserve">This information will then get </w:t>
      </w:r>
      <w:r w:rsidR="00F535B9">
        <w:t xml:space="preserve">send to the master. This master will create a </w:t>
      </w:r>
      <w:r w:rsidR="005109F8">
        <w:t>2</w:t>
      </w:r>
      <w:r w:rsidR="00F535B9">
        <w:t>D map of all connected modules with this information.</w:t>
      </w:r>
      <w:r w:rsidRPr="002127D3" w:rsidR="002127D3">
        <w:t xml:space="preserve"> </w:t>
      </w:r>
    </w:p>
    <w:p w:rsidR="00F94DE5" w:rsidP="00F94DE5" w:rsidRDefault="00F94DE5" w14:paraId="109790EE" w14:textId="040D3780">
      <w:r>
        <w:rPr>
          <w:b/>
          <w:bCs/>
        </w:rPr>
        <w:t>Communication</w:t>
      </w:r>
      <w:r w:rsidR="003B6BE4">
        <w:rPr>
          <w:b/>
          <w:bCs/>
        </w:rPr>
        <w:t xml:space="preserve"> &amp; Wiring</w:t>
      </w:r>
      <w:r>
        <w:rPr>
          <w:b/>
          <w:bCs/>
        </w:rPr>
        <w:br/>
      </w:r>
      <w:r>
        <w:t xml:space="preserve">To achieve </w:t>
      </w:r>
      <w:r w:rsidR="006C06AA">
        <w:t>communication</w:t>
      </w:r>
      <w:r>
        <w:t xml:space="preserve">, every horn has a </w:t>
      </w:r>
      <w:r w:rsidR="003B6BE4">
        <w:t>“Comms” wire</w:t>
      </w:r>
      <w:r>
        <w:t xml:space="preserve"> running </w:t>
      </w:r>
      <w:r w:rsidR="00595E10">
        <w:t>through</w:t>
      </w:r>
      <w:r>
        <w:t xml:space="preserve"> </w:t>
      </w:r>
      <w:r w:rsidR="00721A61">
        <w:t>the</w:t>
      </w:r>
      <w:r>
        <w:t xml:space="preserve"> pipe</w:t>
      </w:r>
      <w:r w:rsidR="00721A61">
        <w:t>s</w:t>
      </w:r>
      <w:r w:rsidR="003B6BE4">
        <w:t xml:space="preserve"> </w:t>
      </w:r>
      <w:r w:rsidR="00721A61">
        <w:t>i</w:t>
      </w:r>
      <w:r w:rsidR="003B6BE4">
        <w:t>n</w:t>
      </w:r>
      <w:r w:rsidR="00721A61">
        <w:t xml:space="preserve"> all</w:t>
      </w:r>
      <w:r w:rsidR="003B6BE4">
        <w:t xml:space="preserve"> direction</w:t>
      </w:r>
      <w:r w:rsidR="00721A61">
        <w:t>s</w:t>
      </w:r>
      <w:r>
        <w:t xml:space="preserve"> to communicate with their neighbours. </w:t>
      </w:r>
      <w:r w:rsidRPr="00E4711D">
        <w:t xml:space="preserve">See </w:t>
      </w:r>
      <w:r w:rsidRPr="00E4711D" w:rsidR="00E4711D">
        <w:fldChar w:fldCharType="begin"/>
      </w:r>
      <w:r w:rsidRPr="00E4711D" w:rsidR="00E4711D">
        <w:instrText xml:space="preserve"> REF _Ref169967368 \h </w:instrText>
      </w:r>
      <w:r w:rsidR="00E4711D">
        <w:instrText xml:space="preserve"> \* MERGEFORMAT </w:instrText>
      </w:r>
      <w:r w:rsidRPr="00E4711D" w:rsidR="00E4711D">
        <w:fldChar w:fldCharType="separate"/>
      </w:r>
      <w:r w:rsidRPr="00655311" w:rsidR="00CA4841">
        <w:t xml:space="preserve">Figure </w:t>
      </w:r>
      <w:r w:rsidR="00CA4841">
        <w:t>28</w:t>
      </w:r>
      <w:r w:rsidRPr="00E4711D" w:rsidR="00E4711D">
        <w:fldChar w:fldCharType="end"/>
      </w:r>
      <w:r w:rsidRPr="00E4711D">
        <w:t>”</w:t>
      </w:r>
      <w:r>
        <w:t xml:space="preserve"> </w:t>
      </w:r>
      <w:r w:rsidR="00BA5C26">
        <w:t>This wire(green) can be seen</w:t>
      </w:r>
      <w:r w:rsidR="003B6BE4">
        <w:t xml:space="preserve"> </w:t>
      </w:r>
      <w:r>
        <w:t>coming from one module</w:t>
      </w:r>
      <w:r w:rsidR="002121D3">
        <w:t xml:space="preserve"> going to</w:t>
      </w:r>
      <w:r>
        <w:t xml:space="preserve"> another. </w:t>
      </w:r>
      <w:r w:rsidR="0095502F">
        <w:t xml:space="preserve">The controllers </w:t>
      </w:r>
      <w:r w:rsidR="00E268A0">
        <w:t xml:space="preserve">are connected via the GND </w:t>
      </w:r>
      <w:r w:rsidR="00BC0657">
        <w:t xml:space="preserve">&amp; </w:t>
      </w:r>
      <w:r w:rsidR="00E268A0">
        <w:t>12V</w:t>
      </w:r>
      <w:r w:rsidR="00BC0657">
        <w:t xml:space="preserve"> lines from the LED strips.</w:t>
      </w:r>
      <w:r w:rsidR="00492164">
        <w:t xml:space="preserve"> Aside from the LED strips delivering power, there will also be a </w:t>
      </w:r>
      <w:r w:rsidR="00745328">
        <w:t>wire for</w:t>
      </w:r>
      <w:r>
        <w:t xml:space="preserve"> </w:t>
      </w:r>
      <w:r w:rsidR="007B3528">
        <w:t>s</w:t>
      </w:r>
      <w:r>
        <w:t xml:space="preserve">ynchronising led timings. </w:t>
      </w:r>
      <w:r w:rsidR="00745328">
        <w:t xml:space="preserve">This wire is not the </w:t>
      </w:r>
      <w:r>
        <w:t>digital LED driving signal</w:t>
      </w:r>
      <w:r w:rsidR="00A95D9F">
        <w:t xml:space="preserve">, since this data is not </w:t>
      </w:r>
      <w:r>
        <w:t>shared between modules)</w:t>
      </w:r>
      <w:r w:rsidR="00A10AFC">
        <w:t>.</w:t>
      </w:r>
      <w:r w:rsidRPr="002127D3" w:rsidR="002127D3">
        <w:t xml:space="preserve"> </w:t>
      </w:r>
    </w:p>
    <w:p w:rsidR="00A10AFC" w:rsidP="00F94DE5" w:rsidRDefault="00A10AFC" w14:paraId="304C580B" w14:textId="5DC25605">
      <w:r>
        <w:t xml:space="preserve">This network relies on </w:t>
      </w:r>
      <w:r w:rsidR="00473A0D">
        <w:t xml:space="preserve">serial data pass through. </w:t>
      </w:r>
      <w:r w:rsidR="002E5D64">
        <w:t xml:space="preserve">Every module functions </w:t>
      </w:r>
      <w:r w:rsidR="00C70A39">
        <w:t>as a repeater, repeating all of the transmissions it receives.</w:t>
      </w:r>
      <w:r w:rsidR="00473A0D">
        <w:t xml:space="preserve"> </w:t>
      </w:r>
      <w:r w:rsidR="00855E8E">
        <w:t xml:space="preserve">When a module transmits a </w:t>
      </w:r>
      <w:r w:rsidR="00116156">
        <w:t>signal,</w:t>
      </w:r>
      <w:r w:rsidR="00855E8E">
        <w:t xml:space="preserve"> it will be received by </w:t>
      </w:r>
      <w:r w:rsidR="006C06AA">
        <w:t>its</w:t>
      </w:r>
      <w:r w:rsidR="00855E8E">
        <w:t xml:space="preserve"> </w:t>
      </w:r>
      <w:r w:rsidR="006C06AA">
        <w:t>neighbour</w:t>
      </w:r>
      <w:r w:rsidR="003865E6">
        <w:t>s</w:t>
      </w:r>
      <w:r w:rsidR="00855E8E">
        <w:t xml:space="preserve"> on the “comms” wire. This </w:t>
      </w:r>
      <w:r w:rsidR="006C06AA">
        <w:t>neighbour</w:t>
      </w:r>
      <w:r w:rsidR="00855E8E">
        <w:t xml:space="preserve"> will then in turn retransmit this message to </w:t>
      </w:r>
      <w:r w:rsidR="006C06AA">
        <w:t>its</w:t>
      </w:r>
      <w:r w:rsidR="00855E8E">
        <w:t xml:space="preserve"> own </w:t>
      </w:r>
      <w:r w:rsidR="006C06AA">
        <w:t>neighbour</w:t>
      </w:r>
      <w:r w:rsidR="00294786">
        <w:t>s</w:t>
      </w:r>
      <w:r w:rsidR="00855E8E">
        <w:t xml:space="preserve">. This </w:t>
      </w:r>
      <w:r w:rsidR="002640CF">
        <w:t xml:space="preserve">repeats </w:t>
      </w:r>
      <w:r w:rsidR="00105E2D">
        <w:t>as</w:t>
      </w:r>
      <w:r w:rsidR="002640CF">
        <w:t xml:space="preserve"> the </w:t>
      </w:r>
      <w:r w:rsidR="00855E8E">
        <w:t xml:space="preserve">message travels through the network until it reaches </w:t>
      </w:r>
      <w:r w:rsidR="006C06AA">
        <w:t>its</w:t>
      </w:r>
      <w:r w:rsidR="00855E8E">
        <w:t xml:space="preserve"> </w:t>
      </w:r>
      <w:r w:rsidR="00294786">
        <w:t>destination</w:t>
      </w:r>
      <w:r w:rsidR="00855E8E">
        <w:t>.</w:t>
      </w:r>
    </w:p>
    <w:p w:rsidR="00E4711D" w:rsidP="00E4711D" w:rsidRDefault="002127D3" w14:paraId="093416DD" w14:textId="77777777">
      <w:pPr>
        <w:keepNext/>
      </w:pPr>
      <w:r w:rsidRPr="007D3721">
        <w:rPr>
          <w:noProof/>
        </w:rPr>
        <w:drawing>
          <wp:inline distT="0" distB="0" distL="0" distR="0" wp14:anchorId="1E9208C9" wp14:editId="040D6037">
            <wp:extent cx="5760720" cy="3162300"/>
            <wp:effectExtent l="0" t="0" r="0" b="0"/>
            <wp:docPr id="39313153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31534" name="Picture 1" descr="A computer screen shot of a computer&#10;&#10;Description automatically generated"/>
                    <pic:cNvPicPr/>
                  </pic:nvPicPr>
                  <pic:blipFill>
                    <a:blip r:embed="rId40"/>
                    <a:stretch>
                      <a:fillRect/>
                    </a:stretch>
                  </pic:blipFill>
                  <pic:spPr>
                    <a:xfrm>
                      <a:off x="0" y="0"/>
                      <a:ext cx="5760720" cy="3162300"/>
                    </a:xfrm>
                    <a:prstGeom prst="rect">
                      <a:avLst/>
                    </a:prstGeom>
                  </pic:spPr>
                </pic:pic>
              </a:graphicData>
            </a:graphic>
          </wp:inline>
        </w:drawing>
      </w:r>
    </w:p>
    <w:p w:rsidRPr="00655311" w:rsidR="00A95D9F" w:rsidP="00E4711D" w:rsidRDefault="00E4711D" w14:paraId="2254F476" w14:textId="5EA57519">
      <w:pPr>
        <w:pStyle w:val="Bijschrift"/>
      </w:pPr>
      <w:bookmarkStart w:name="_Ref169967368" w:id="91"/>
      <w:r w:rsidRPr="00655311">
        <w:t xml:space="preserve">Figure </w:t>
      </w:r>
      <w:r>
        <w:fldChar w:fldCharType="begin"/>
      </w:r>
      <w:r w:rsidRPr="00655311">
        <w:instrText xml:space="preserve"> SEQ Figure \* ARABIC </w:instrText>
      </w:r>
      <w:r>
        <w:fldChar w:fldCharType="separate"/>
      </w:r>
      <w:r w:rsidR="00CA4841">
        <w:rPr>
          <w:noProof/>
        </w:rPr>
        <w:t>28</w:t>
      </w:r>
      <w:r>
        <w:fldChar w:fldCharType="end"/>
      </w:r>
      <w:bookmarkEnd w:id="91"/>
      <w:r w:rsidRPr="00655311">
        <w:t xml:space="preserve"> System Functional Diagram</w:t>
      </w:r>
    </w:p>
    <w:p w:rsidR="00BA45C1" w:rsidP="00F94DE5" w:rsidRDefault="00A10AFC" w14:paraId="453B5515" w14:textId="30848330">
      <w:r>
        <w:rPr>
          <w:b/>
          <w:bCs/>
        </w:rPr>
        <w:t>Pathing</w:t>
      </w:r>
      <w:r w:rsidR="00C90FCA">
        <w:rPr>
          <w:b/>
          <w:bCs/>
        </w:rPr>
        <w:t xml:space="preserve"> &amp; Lighting</w:t>
      </w:r>
      <w:r>
        <w:rPr>
          <w:b/>
          <w:bCs/>
        </w:rPr>
        <w:br/>
      </w:r>
      <w:r>
        <w:t xml:space="preserve">When a horn detects that someone is </w:t>
      </w:r>
      <w:r w:rsidR="00880F5D">
        <w:t xml:space="preserve">talking into it, it will inform the master. The master will run a pathfinding </w:t>
      </w:r>
      <w:r w:rsidR="001279D2">
        <w:t>algorithm</w:t>
      </w:r>
      <w:r w:rsidR="005B3140">
        <w:t xml:space="preserve"> </w:t>
      </w:r>
      <w:r w:rsidR="004747F3">
        <w:t>to</w:t>
      </w:r>
      <w:r w:rsidR="00A0225F">
        <w:t xml:space="preserve"> route a path through the </w:t>
      </w:r>
      <w:r w:rsidR="005109F8">
        <w:t>2</w:t>
      </w:r>
      <w:r w:rsidR="00A0225F">
        <w:t xml:space="preserve">D map. </w:t>
      </w:r>
      <w:r w:rsidR="000434BD">
        <w:t xml:space="preserve">This path data is </w:t>
      </w:r>
      <w:r w:rsidR="00DD5118">
        <w:t>then analysed for all the modules it ha</w:t>
      </w:r>
      <w:r w:rsidR="005109F8">
        <w:t>s</w:t>
      </w:r>
      <w:r w:rsidR="00DD5118">
        <w:t xml:space="preserve"> to travel through. </w:t>
      </w:r>
      <w:r w:rsidR="005109F8">
        <w:t>When this is done, i</w:t>
      </w:r>
      <w:r w:rsidR="00B16AAD">
        <w:t xml:space="preserve">t will </w:t>
      </w:r>
      <w:r w:rsidR="00A104C9">
        <w:t xml:space="preserve">transmit </w:t>
      </w:r>
      <w:r w:rsidR="005109F8">
        <w:t xml:space="preserve">the </w:t>
      </w:r>
      <w:r w:rsidR="00A104C9">
        <w:t>instructions to all the</w:t>
      </w:r>
      <w:r w:rsidR="00DD5118">
        <w:t xml:space="preserve"> </w:t>
      </w:r>
      <w:r w:rsidR="00117767">
        <w:t>modules</w:t>
      </w:r>
      <w:r w:rsidR="00DD5118">
        <w:t xml:space="preserve"> containing LED effects. </w:t>
      </w:r>
      <w:r w:rsidR="00C90FCA">
        <w:t>Once all these transmissions have been sent, it will send out a pulse</w:t>
      </w:r>
      <w:r w:rsidR="00A104C9">
        <w:t xml:space="preserve"> </w:t>
      </w:r>
      <w:r w:rsidR="00C90FCA">
        <w:t>on the “Led Sync” pin. All modules will receive th</w:t>
      </w:r>
      <w:r w:rsidR="00117767">
        <w:t>e</w:t>
      </w:r>
      <w:r w:rsidR="00C90FCA">
        <w:t xml:space="preserve"> signal at the same time and </w:t>
      </w:r>
      <w:r w:rsidR="00BA45C1">
        <w:t>will start playing</w:t>
      </w:r>
      <w:r w:rsidR="00E009F5">
        <w:t xml:space="preserve"> the received LED effects</w:t>
      </w:r>
      <w:r w:rsidR="00D87843">
        <w:t>, but because the transmissions contained delay offsets</w:t>
      </w:r>
      <w:r w:rsidR="002B0AA5">
        <w:t xml:space="preserve"> relative to their position in the path</w:t>
      </w:r>
      <w:r w:rsidR="00D87843">
        <w:t>, it wi</w:t>
      </w:r>
      <w:r w:rsidR="002B0AA5">
        <w:t>ll look as if the light is travelling through the pipes.</w:t>
      </w:r>
    </w:p>
    <w:p w:rsidRPr="00E94980" w:rsidR="00232231" w:rsidP="00232231" w:rsidRDefault="00E31B18" w14:paraId="6164B4B1" w14:textId="264D82DB">
      <w:r>
        <w:rPr>
          <w:b/>
          <w:bCs/>
        </w:rPr>
        <w:t>Updates</w:t>
      </w:r>
      <w:r>
        <w:rPr>
          <w:b/>
          <w:bCs/>
        </w:rPr>
        <w:br/>
      </w:r>
      <w:r>
        <w:t xml:space="preserve">All modules in the system are equipped with </w:t>
      </w:r>
      <w:r w:rsidR="003036A0">
        <w:t xml:space="preserve">OTA update capabilities. </w:t>
      </w:r>
      <w:r w:rsidR="00A51767">
        <w:t xml:space="preserve">This adds the ability to update system software </w:t>
      </w:r>
      <w:r w:rsidR="001D2A6C">
        <w:t>wirelessly</w:t>
      </w:r>
      <w:r w:rsidR="00EF1E61">
        <w:t xml:space="preserve">; </w:t>
      </w:r>
      <w:r w:rsidR="00A51767">
        <w:t xml:space="preserve">without having to connect </w:t>
      </w:r>
      <w:r w:rsidR="00EF1E61">
        <w:t xml:space="preserve">every single individual </w:t>
      </w:r>
      <w:r w:rsidR="00A51767">
        <w:t xml:space="preserve">module with </w:t>
      </w:r>
      <w:r w:rsidR="00EF1E61">
        <w:t xml:space="preserve">an </w:t>
      </w:r>
      <w:r w:rsidR="00A51767">
        <w:t>USB cable</w:t>
      </w:r>
      <w:r w:rsidR="00EF1E61">
        <w:t xml:space="preserve"> </w:t>
      </w:r>
      <w:r w:rsidR="00A51767">
        <w:t>to a laptop.</w:t>
      </w:r>
    </w:p>
    <w:p w:rsidR="005424F5" w:rsidRDefault="00826E46" w14:paraId="5D06A457" w14:textId="5752C09C">
      <w:pPr>
        <w:rPr>
          <w:rStyle w:val="normaltextrun"/>
          <w:rFonts w:cs="Arial" w:eastAsiaTheme="majorEastAsia"/>
          <w:kern w:val="0"/>
          <w:sz w:val="28"/>
          <w:szCs w:val="28"/>
          <w:lang w:eastAsia="nl-NL"/>
          <w14:ligatures w14:val="none"/>
        </w:rPr>
      </w:pPr>
      <w:r>
        <w:rPr>
          <w:rStyle w:val="normaltextrun"/>
          <w:rFonts w:cs="Arial" w:eastAsiaTheme="majorEastAsia"/>
          <w:sz w:val="28"/>
          <w:szCs w:val="28"/>
        </w:rPr>
        <w:br w:type="page"/>
      </w:r>
    </w:p>
    <w:p w:rsidRPr="005424F5" w:rsidR="00DC4B00" w:rsidP="0044600A" w:rsidRDefault="00DC4B00" w14:paraId="1EFFA844" w14:textId="434584DB">
      <w:pPr>
        <w:pStyle w:val="Kop1"/>
        <w:rPr>
          <w:rFonts w:cs="Arial"/>
          <w:sz w:val="44"/>
          <w:szCs w:val="44"/>
        </w:rPr>
      </w:pPr>
      <w:bookmarkStart w:name="_Toc169975619" w:id="92"/>
      <w:bookmarkStart w:name="_Toc169977062" w:id="93"/>
      <w:bookmarkStart w:name="_Toc169977903" w:id="94"/>
      <w:r w:rsidRPr="005424F5">
        <w:rPr>
          <w:rStyle w:val="normaltextrun"/>
          <w:rFonts w:cs="Arial"/>
          <w:sz w:val="44"/>
          <w:szCs w:val="44"/>
        </w:rPr>
        <w:t>5. Promotion &amp; Sponsoring</w:t>
      </w:r>
      <w:bookmarkEnd w:id="92"/>
      <w:bookmarkEnd w:id="93"/>
      <w:bookmarkEnd w:id="94"/>
      <w:r w:rsidRPr="005424F5">
        <w:rPr>
          <w:rStyle w:val="eop"/>
          <w:rFonts w:cs="Arial"/>
          <w:sz w:val="44"/>
          <w:szCs w:val="44"/>
        </w:rPr>
        <w:t> </w:t>
      </w:r>
    </w:p>
    <w:p w:rsidRPr="00C85F49" w:rsidR="00DC4B00" w:rsidP="002224D5" w:rsidRDefault="002224D5" w14:paraId="50E6F060" w14:textId="38F5CCBF">
      <w:pPr>
        <w:pStyle w:val="Kop2"/>
        <w:rPr>
          <w:rStyle w:val="eop"/>
          <w:lang w:val="en-US"/>
        </w:rPr>
      </w:pPr>
      <w:bookmarkStart w:name="_Toc169975620" w:id="95"/>
      <w:bookmarkStart w:name="_Toc169977063" w:id="96"/>
      <w:bookmarkStart w:name="_Toc169977904" w:id="97"/>
      <w:r w:rsidRPr="00C85F49">
        <w:rPr>
          <w:lang w:val="en-US"/>
        </w:rPr>
        <w:t>5.1</w:t>
      </w:r>
      <w:r w:rsidRPr="00C85F49">
        <w:rPr>
          <w:rStyle w:val="normaltextrun"/>
          <w:lang w:val="en-US"/>
        </w:rPr>
        <w:t xml:space="preserve"> </w:t>
      </w:r>
      <w:r w:rsidRPr="00C85F49" w:rsidR="00DC4B00">
        <w:rPr>
          <w:rStyle w:val="normaltextrun"/>
          <w:lang w:val="en-US"/>
        </w:rPr>
        <w:t>Website</w:t>
      </w:r>
      <w:bookmarkEnd w:id="95"/>
      <w:bookmarkEnd w:id="96"/>
      <w:bookmarkEnd w:id="97"/>
      <w:r w:rsidRPr="00C85F49" w:rsidR="00DC4B00">
        <w:rPr>
          <w:rStyle w:val="eop"/>
          <w:lang w:val="en-US"/>
        </w:rPr>
        <w:t> </w:t>
      </w:r>
    </w:p>
    <w:p w:rsidRPr="001C334E" w:rsidR="001E2C50" w:rsidP="001E2C50" w:rsidRDefault="001C334E" w14:paraId="0F220AAD" w14:textId="1D2F8962">
      <w:pPr>
        <w:pStyle w:val="paragraph"/>
        <w:spacing w:before="0" w:beforeAutospacing="0" w:after="0" w:afterAutospacing="0"/>
        <w:textAlignment w:val="baseline"/>
        <w:rPr>
          <w:rFonts w:ascii="Arial" w:hAnsi="Arial" w:cs="Arial"/>
          <w:sz w:val="22"/>
          <w:szCs w:val="22"/>
        </w:rPr>
      </w:pPr>
      <w:r>
        <w:rPr>
          <w:rFonts w:ascii="Arial" w:hAnsi="Arial" w:cs="Arial"/>
          <w:sz w:val="22"/>
          <w:szCs w:val="22"/>
        </w:rPr>
        <w:t xml:space="preserve">To </w:t>
      </w:r>
      <w:r w:rsidR="00F77D31">
        <w:rPr>
          <w:rFonts w:ascii="Arial" w:hAnsi="Arial" w:cs="Arial"/>
          <w:sz w:val="22"/>
          <w:szCs w:val="22"/>
        </w:rPr>
        <w:t xml:space="preserve">share </w:t>
      </w:r>
      <w:r w:rsidR="00D97926">
        <w:rPr>
          <w:rFonts w:ascii="Arial" w:hAnsi="Arial" w:cs="Arial"/>
          <w:sz w:val="22"/>
          <w:szCs w:val="22"/>
        </w:rPr>
        <w:t>the</w:t>
      </w:r>
      <w:r w:rsidR="00F77D31">
        <w:rPr>
          <w:rFonts w:ascii="Arial" w:hAnsi="Arial" w:cs="Arial"/>
          <w:sz w:val="22"/>
          <w:szCs w:val="22"/>
        </w:rPr>
        <w:t xml:space="preserve"> design with a larger audience </w:t>
      </w:r>
      <w:r w:rsidR="00BC4626">
        <w:rPr>
          <w:rFonts w:ascii="Arial" w:hAnsi="Arial" w:cs="Arial"/>
          <w:sz w:val="22"/>
          <w:szCs w:val="22"/>
        </w:rPr>
        <w:t>the project team has started to build a website</w:t>
      </w:r>
      <w:r w:rsidR="00C83128">
        <w:rPr>
          <w:rFonts w:ascii="Arial" w:hAnsi="Arial" w:cs="Arial"/>
          <w:sz w:val="22"/>
          <w:szCs w:val="22"/>
        </w:rPr>
        <w:t>.</w:t>
      </w:r>
      <w:r w:rsidR="000D2491">
        <w:rPr>
          <w:rFonts w:ascii="Arial" w:hAnsi="Arial" w:cs="Arial"/>
          <w:sz w:val="22"/>
          <w:szCs w:val="22"/>
        </w:rPr>
        <w:t xml:space="preserve"> With this website the sponsors and other interested parties can follow the build</w:t>
      </w:r>
      <w:r w:rsidR="0056285D">
        <w:rPr>
          <w:rFonts w:ascii="Arial" w:hAnsi="Arial" w:cs="Arial"/>
          <w:sz w:val="22"/>
          <w:szCs w:val="22"/>
        </w:rPr>
        <w:t xml:space="preserve">. </w:t>
      </w:r>
      <w:r w:rsidR="008D72DC">
        <w:rPr>
          <w:rFonts w:ascii="Arial" w:hAnsi="Arial" w:cs="Arial"/>
          <w:sz w:val="22"/>
          <w:szCs w:val="22"/>
        </w:rPr>
        <w:t>The buildi</w:t>
      </w:r>
      <w:r w:rsidR="00D05A2A">
        <w:rPr>
          <w:rFonts w:ascii="Arial" w:hAnsi="Arial" w:cs="Arial"/>
          <w:sz w:val="22"/>
          <w:szCs w:val="22"/>
        </w:rPr>
        <w:t xml:space="preserve">ng of the website is still </w:t>
      </w:r>
      <w:r w:rsidR="00E2167F">
        <w:rPr>
          <w:rFonts w:ascii="Arial" w:hAnsi="Arial" w:cs="Arial"/>
          <w:sz w:val="22"/>
          <w:szCs w:val="22"/>
        </w:rPr>
        <w:t>in progress.</w:t>
      </w:r>
    </w:p>
    <w:p w:rsidRPr="00C85F49" w:rsidR="00DC4B00" w:rsidP="002224D5" w:rsidRDefault="002224D5" w14:paraId="46A06B24" w14:textId="05837252">
      <w:pPr>
        <w:pStyle w:val="Kop2"/>
        <w:rPr>
          <w:rStyle w:val="eop"/>
          <w:lang w:val="en-US"/>
        </w:rPr>
      </w:pPr>
      <w:bookmarkStart w:name="_Toc169975621" w:id="98"/>
      <w:bookmarkStart w:name="_Toc169977064" w:id="99"/>
      <w:bookmarkStart w:name="_Toc169977905" w:id="100"/>
      <w:r w:rsidRPr="00C85F49">
        <w:rPr>
          <w:rStyle w:val="normaltextrun"/>
          <w:lang w:val="en-US"/>
        </w:rPr>
        <w:t xml:space="preserve">5.2 </w:t>
      </w:r>
      <w:r w:rsidRPr="00C85F49" w:rsidR="00DC4B00">
        <w:rPr>
          <w:rStyle w:val="normaltextrun"/>
          <w:lang w:val="en-US"/>
        </w:rPr>
        <w:t>Sponsorships</w:t>
      </w:r>
      <w:bookmarkEnd w:id="98"/>
      <w:bookmarkEnd w:id="99"/>
      <w:bookmarkEnd w:id="100"/>
    </w:p>
    <w:p w:rsidRPr="002224D5" w:rsidR="002224D5" w:rsidP="002224D5" w:rsidRDefault="001F1366" w14:paraId="5F587748" w14:textId="268581A0">
      <w:pPr>
        <w:rPr>
          <w:lang w:val="en-US"/>
        </w:rPr>
      </w:pPr>
      <w:r>
        <w:rPr>
          <w:lang w:val="en-US"/>
        </w:rPr>
        <w:t>Manufacturing</w:t>
      </w:r>
      <w:r w:rsidRPr="00847050" w:rsidR="005C7EA0">
        <w:rPr>
          <w:lang w:val="en-US"/>
        </w:rPr>
        <w:t xml:space="preserve"> the installation</w:t>
      </w:r>
      <w:r>
        <w:rPr>
          <w:lang w:val="en-US"/>
        </w:rPr>
        <w:t xml:space="preserve"> requires</w:t>
      </w:r>
      <w:r w:rsidRPr="00847050" w:rsidR="005C7EA0">
        <w:rPr>
          <w:lang w:val="en-US"/>
        </w:rPr>
        <w:t xml:space="preserve"> funding</w:t>
      </w:r>
      <w:r>
        <w:rPr>
          <w:lang w:val="en-US"/>
        </w:rPr>
        <w:t>.</w:t>
      </w:r>
      <w:r w:rsidRPr="00847050" w:rsidR="0016111D">
        <w:rPr>
          <w:lang w:val="en-US"/>
        </w:rPr>
        <w:t xml:space="preserve"> </w:t>
      </w:r>
      <w:r w:rsidRPr="00C85F49" w:rsidR="0016111D">
        <w:rPr>
          <w:lang w:val="en-US"/>
        </w:rPr>
        <w:t>Every year</w:t>
      </w:r>
      <w:r w:rsidR="001C1196">
        <w:rPr>
          <w:lang w:val="en-US"/>
        </w:rPr>
        <w:t>,</w:t>
      </w:r>
      <w:r w:rsidRPr="00C85F49" w:rsidR="0016111D">
        <w:rPr>
          <w:lang w:val="en-US"/>
        </w:rPr>
        <w:t xml:space="preserve"> this funding comes from Fontys </w:t>
      </w:r>
      <w:r w:rsidR="001C1196">
        <w:rPr>
          <w:lang w:val="en-US"/>
        </w:rPr>
        <w:t xml:space="preserve">Engineering </w:t>
      </w:r>
      <w:r w:rsidRPr="00C85F49" w:rsidR="0016111D">
        <w:rPr>
          <w:lang w:val="en-US"/>
        </w:rPr>
        <w:t>itself and multiple external sponsors</w:t>
      </w:r>
      <w:r w:rsidRPr="00C85F49" w:rsidR="00535B9F">
        <w:rPr>
          <w:lang w:val="en-US"/>
        </w:rPr>
        <w:t xml:space="preserve">. </w:t>
      </w:r>
      <w:r w:rsidRPr="00641952" w:rsidR="00680E6A">
        <w:rPr>
          <w:lang w:val="en-US"/>
        </w:rPr>
        <w:t xml:space="preserve">These external </w:t>
      </w:r>
      <w:r w:rsidRPr="00641952" w:rsidR="00B93460">
        <w:rPr>
          <w:lang w:val="en-US"/>
        </w:rPr>
        <w:t>sponsors</w:t>
      </w:r>
      <w:r w:rsidRPr="00641952" w:rsidR="00680E6A">
        <w:rPr>
          <w:lang w:val="en-US"/>
        </w:rPr>
        <w:t xml:space="preserve"> </w:t>
      </w:r>
      <w:r w:rsidRPr="00641952" w:rsidR="00243E08">
        <w:rPr>
          <w:lang w:val="en-US"/>
        </w:rPr>
        <w:t>usually provide funding, material or expertise.</w:t>
      </w:r>
      <w:r w:rsidR="00B93460">
        <w:rPr>
          <w:lang w:val="en-US"/>
        </w:rPr>
        <w:t xml:space="preserve"> </w:t>
      </w:r>
      <w:r w:rsidRPr="00641952" w:rsidR="00243E08">
        <w:rPr>
          <w:lang w:val="en-US"/>
        </w:rPr>
        <w:t>T</w:t>
      </w:r>
      <w:r w:rsidRPr="00847050" w:rsidR="00535B9F">
        <w:rPr>
          <w:lang w:val="en-US"/>
        </w:rPr>
        <w:t>his year</w:t>
      </w:r>
      <w:r w:rsidR="00F04A9B">
        <w:rPr>
          <w:lang w:val="en-US"/>
        </w:rPr>
        <w:t>,</w:t>
      </w:r>
      <w:r w:rsidRPr="00847050" w:rsidR="00535B9F">
        <w:rPr>
          <w:lang w:val="en-US"/>
        </w:rPr>
        <w:t xml:space="preserve"> Mark </w:t>
      </w:r>
      <w:r w:rsidRPr="00847050" w:rsidR="00630097">
        <w:rPr>
          <w:lang w:val="en-US"/>
        </w:rPr>
        <w:t>Herman has been approached</w:t>
      </w:r>
      <w:r w:rsidR="001A0371">
        <w:rPr>
          <w:lang w:val="en-US"/>
        </w:rPr>
        <w:t>. He is</w:t>
      </w:r>
      <w:r w:rsidRPr="00847050" w:rsidR="00630097">
        <w:rPr>
          <w:lang w:val="en-US"/>
        </w:rPr>
        <w:t xml:space="preserve"> in charge for everything sponsoring related </w:t>
      </w:r>
      <w:r w:rsidRPr="00847050" w:rsidR="00DE7265">
        <w:rPr>
          <w:lang w:val="en-US"/>
        </w:rPr>
        <w:t xml:space="preserve">at Fontys. This </w:t>
      </w:r>
      <w:r w:rsidR="002C0CDE">
        <w:rPr>
          <w:lang w:val="en-US"/>
        </w:rPr>
        <w:t xml:space="preserve">sponsor acquisition </w:t>
      </w:r>
      <w:r w:rsidRPr="00847050" w:rsidR="00DE7265">
        <w:rPr>
          <w:lang w:val="en-US"/>
        </w:rPr>
        <w:t>process has been started, but as of writing no sponsors have been found yet.</w:t>
      </w:r>
    </w:p>
    <w:p w:rsidRPr="001A4800" w:rsidR="005424F5" w:rsidP="00DC4B00" w:rsidRDefault="005424F5" w14:paraId="322C87B9" w14:textId="77777777">
      <w:pPr>
        <w:pStyle w:val="paragraph"/>
        <w:spacing w:before="0" w:beforeAutospacing="0" w:after="0" w:afterAutospacing="0"/>
        <w:textAlignment w:val="baseline"/>
        <w:rPr>
          <w:rStyle w:val="normaltextrun"/>
          <w:rFonts w:ascii="Arial" w:hAnsi="Arial" w:cs="Arial" w:eastAsiaTheme="majorEastAsia"/>
          <w:sz w:val="22"/>
          <w:szCs w:val="22"/>
        </w:rPr>
      </w:pPr>
    </w:p>
    <w:p w:rsidRPr="001A4800" w:rsidR="005424F5" w:rsidRDefault="00D918F3" w14:paraId="44B7944E" w14:textId="1413187A">
      <w:pPr>
        <w:rPr>
          <w:rStyle w:val="normaltextrun"/>
          <w:rFonts w:cs="Arial" w:eastAsiaTheme="majorEastAsia"/>
          <w:kern w:val="0"/>
          <w:lang w:eastAsia="nl-NL"/>
          <w14:ligatures w14:val="none"/>
        </w:rPr>
      </w:pPr>
      <w:r w:rsidRPr="001A4800">
        <w:rPr>
          <w:rStyle w:val="normaltextrun"/>
          <w:rFonts w:cs="Arial" w:eastAsiaTheme="majorEastAsia"/>
        </w:rPr>
        <w:br w:type="page"/>
      </w:r>
    </w:p>
    <w:p w:rsidRPr="005424F5" w:rsidR="00DC4B00" w:rsidP="002C6096" w:rsidRDefault="00DC4B00" w14:paraId="5DCF53DA" w14:textId="3B7C810C">
      <w:pPr>
        <w:pStyle w:val="Kop1"/>
        <w:rPr>
          <w:rFonts w:cs="Arial"/>
          <w:sz w:val="44"/>
          <w:szCs w:val="44"/>
        </w:rPr>
      </w:pPr>
      <w:bookmarkStart w:name="_Toc169975622" w:id="101"/>
      <w:bookmarkStart w:name="_Toc169977065" w:id="102"/>
      <w:bookmarkStart w:name="_Toc169977906" w:id="103"/>
      <w:r w:rsidRPr="005424F5">
        <w:rPr>
          <w:rStyle w:val="normaltextrun"/>
          <w:rFonts w:cs="Arial"/>
          <w:sz w:val="44"/>
          <w:szCs w:val="44"/>
        </w:rPr>
        <w:t>6. Future &amp; Financing</w:t>
      </w:r>
      <w:bookmarkEnd w:id="101"/>
      <w:bookmarkEnd w:id="102"/>
      <w:bookmarkEnd w:id="103"/>
      <w:r w:rsidRPr="005424F5">
        <w:rPr>
          <w:rStyle w:val="eop"/>
          <w:rFonts w:cs="Arial"/>
          <w:sz w:val="44"/>
          <w:szCs w:val="44"/>
        </w:rPr>
        <w:t> </w:t>
      </w:r>
    </w:p>
    <w:p w:rsidR="00792079" w:rsidP="002C6096" w:rsidRDefault="00CE3FAE" w14:paraId="46CA9C8F" w14:textId="65F0C1D0">
      <w:pPr>
        <w:pStyle w:val="Kop2"/>
        <w:rPr>
          <w:rStyle w:val="normaltextrun"/>
          <w:rFonts w:ascii="Arial" w:hAnsi="Arial" w:cs="Arial"/>
          <w:sz w:val="28"/>
          <w:szCs w:val="28"/>
        </w:rPr>
      </w:pPr>
      <w:bookmarkStart w:name="_Toc169975623" w:id="104"/>
      <w:bookmarkStart w:name="_Toc169977066" w:id="105"/>
      <w:bookmarkStart w:name="_Toc169977907" w:id="106"/>
      <w:r>
        <w:rPr>
          <w:rStyle w:val="normaltextrun"/>
          <w:rFonts w:ascii="Arial" w:hAnsi="Arial" w:cs="Arial"/>
          <w:sz w:val="28"/>
          <w:szCs w:val="28"/>
        </w:rPr>
        <w:t>6.1</w:t>
      </w:r>
      <w:r w:rsidR="002C6096">
        <w:rPr>
          <w:rStyle w:val="normaltextrun"/>
          <w:rFonts w:ascii="Arial" w:hAnsi="Arial" w:cs="Arial"/>
          <w:sz w:val="28"/>
          <w:szCs w:val="28"/>
        </w:rPr>
        <w:t xml:space="preserve"> </w:t>
      </w:r>
      <w:r w:rsidRPr="00792079" w:rsidR="00DC4B00">
        <w:rPr>
          <w:rStyle w:val="normaltextrun"/>
          <w:rFonts w:ascii="Arial" w:hAnsi="Arial" w:cs="Arial"/>
          <w:sz w:val="28"/>
          <w:szCs w:val="28"/>
        </w:rPr>
        <w:t>Preparation Future</w:t>
      </w:r>
      <w:bookmarkEnd w:id="104"/>
      <w:bookmarkEnd w:id="105"/>
      <w:bookmarkEnd w:id="106"/>
    </w:p>
    <w:p w:rsidR="00456D7C" w:rsidP="00456D7C" w:rsidRDefault="00F97A56" w14:paraId="2C149789" w14:textId="59011FD9">
      <w:pPr>
        <w:pStyle w:val="Geenafstand"/>
        <w:rPr>
          <w:rFonts w:ascii="Arial" w:hAnsi="Arial" w:cs="Arial"/>
          <w:b/>
          <w:bCs/>
          <w:lang w:val="en-GB"/>
        </w:rPr>
      </w:pPr>
      <w:r>
        <w:rPr>
          <w:noProof/>
        </w:rPr>
        <mc:AlternateContent>
          <mc:Choice Requires="wps">
            <w:drawing>
              <wp:anchor distT="0" distB="0" distL="114300" distR="114300" simplePos="0" relativeHeight="251658276" behindDoc="0" locked="0" layoutInCell="1" allowOverlap="1" wp14:anchorId="1B2FA1E6" wp14:editId="3BA6063A">
                <wp:simplePos x="0" y="0"/>
                <wp:positionH relativeFrom="column">
                  <wp:posOffset>2384425</wp:posOffset>
                </wp:positionH>
                <wp:positionV relativeFrom="paragraph">
                  <wp:posOffset>2254885</wp:posOffset>
                </wp:positionV>
                <wp:extent cx="3376295" cy="635"/>
                <wp:effectExtent l="0" t="0" r="0" b="0"/>
                <wp:wrapSquare wrapText="bothSides"/>
                <wp:docPr id="357898773" name="Text Box 1"/>
                <wp:cNvGraphicFramePr/>
                <a:graphic xmlns:a="http://schemas.openxmlformats.org/drawingml/2006/main">
                  <a:graphicData uri="http://schemas.microsoft.com/office/word/2010/wordprocessingShape">
                    <wps:wsp>
                      <wps:cNvSpPr txBox="1"/>
                      <wps:spPr>
                        <a:xfrm>
                          <a:off x="0" y="0"/>
                          <a:ext cx="3376295" cy="635"/>
                        </a:xfrm>
                        <a:prstGeom prst="rect">
                          <a:avLst/>
                        </a:prstGeom>
                        <a:solidFill>
                          <a:prstClr val="white"/>
                        </a:solidFill>
                        <a:ln>
                          <a:noFill/>
                        </a:ln>
                      </wps:spPr>
                      <wps:txbx>
                        <w:txbxContent>
                          <w:p w:rsidRPr="00C11F18" w:rsidR="00F97A56" w:rsidP="00F97A56" w:rsidRDefault="00F97A56" w14:paraId="7E2061BA" w14:textId="194B0F6F">
                            <w:pPr>
                              <w:pStyle w:val="Bijschrift"/>
                            </w:pPr>
                            <w:r w:rsidRPr="00C11F18">
                              <w:t xml:space="preserve">Figure </w:t>
                            </w:r>
                            <w:r w:rsidRPr="00C11F18">
                              <w:fldChar w:fldCharType="begin"/>
                            </w:r>
                            <w:r w:rsidRPr="00C11F18">
                              <w:instrText xml:space="preserve"> SEQ Figure \* ARABIC </w:instrText>
                            </w:r>
                            <w:r w:rsidR="00B51044">
                              <w:fldChar w:fldCharType="separate"/>
                            </w:r>
                            <w:r w:rsidRPr="00C11F18">
                              <w:fldChar w:fldCharType="end"/>
                            </w:r>
                            <w:r w:rsidRPr="00C11F18">
                              <w:t xml:space="preserve"> Solidworks final installation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156F030">
              <v:shape id="_x0000_s1052" style="position:absolute;margin-left:187.75pt;margin-top:177.55pt;width:265.85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lcoHAIAAEAEAAAOAAAAZHJzL2Uyb0RvYy54bWysU01v2zAMvQ/YfxB0X5wPNFu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" w14:anchorId="1B2FA1E6">
                <v:textbox style="mso-fit-shape-to-text:t" inset="0,0,0,0">
                  <w:txbxContent>
                    <w:p w:rsidRPr="00C11F18" w:rsidR="00F97A56" w:rsidP="00F97A56" w:rsidRDefault="00F97A56" w14:paraId="233D6CBF" w14:textId="194B0F6F">
                      <w:pPr>
                        <w:pStyle w:val="Bijschrift"/>
                      </w:pPr>
                      <w:r w:rsidRPr="00C11F18">
                        <w:t xml:space="preserve">Figure </w:t>
                      </w:r>
                      <w:r w:rsidRPr="00C11F18">
                        <w:fldChar w:fldCharType="begin"/>
                      </w:r>
                      <w:r w:rsidRPr="00C11F18">
                        <w:instrText xml:space="preserve"> SEQ Figure \* ARABIC </w:instrText>
                      </w:r>
                      <w:r w:rsidR="00B51044">
                        <w:fldChar w:fldCharType="separate"/>
                      </w:r>
                      <w:r w:rsidRPr="00C11F18">
                        <w:fldChar w:fldCharType="end"/>
                      </w:r>
                      <w:r w:rsidRPr="00C11F18">
                        <w:t xml:space="preserve"> Solidworks final installation</w:t>
                      </w:r>
                    </w:p>
                  </w:txbxContent>
                </v:textbox>
                <w10:wrap type="square"/>
              </v:shape>
            </w:pict>
          </mc:Fallback>
        </mc:AlternateContent>
      </w:r>
      <w:r w:rsidR="004735EC">
        <w:rPr>
          <w:noProof/>
        </w:rPr>
        <w:drawing>
          <wp:anchor distT="0" distB="0" distL="114300" distR="114300" simplePos="0" relativeHeight="251658247" behindDoc="0" locked="0" layoutInCell="1" allowOverlap="1" wp14:anchorId="319B3EC4" wp14:editId="0168ED92">
            <wp:simplePos x="0" y="0"/>
            <wp:positionH relativeFrom="margin">
              <wp:align>right</wp:align>
            </wp:positionH>
            <wp:positionV relativeFrom="margin">
              <wp:posOffset>728980</wp:posOffset>
            </wp:positionV>
            <wp:extent cx="3376295" cy="2188210"/>
            <wp:effectExtent l="0" t="0" r="0" b="2540"/>
            <wp:wrapSquare wrapText="bothSides"/>
            <wp:docPr id="33869768" name="Picture 1" descr="A white pipe structure with many pi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9768" name="Picture 1" descr="A white pipe structure with many pipes&#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76295" cy="2188210"/>
                    </a:xfrm>
                    <a:prstGeom prst="rect">
                      <a:avLst/>
                    </a:prstGeom>
                    <a:noFill/>
                    <a:ln>
                      <a:noFill/>
                    </a:ln>
                  </pic:spPr>
                </pic:pic>
              </a:graphicData>
            </a:graphic>
          </wp:anchor>
        </w:drawing>
      </w:r>
      <w:r w:rsidRPr="00456D7C" w:rsidR="00687100">
        <w:rPr>
          <w:rFonts w:ascii="Arial" w:hAnsi="Arial" w:cs="Arial"/>
          <w:b/>
          <w:bCs/>
          <w:lang w:val="en-GB"/>
        </w:rPr>
        <w:t>Mech</w:t>
      </w:r>
      <w:r w:rsidRPr="00456D7C" w:rsidR="00456D7C">
        <w:rPr>
          <w:rFonts w:ascii="Arial" w:hAnsi="Arial" w:cs="Arial"/>
          <w:b/>
          <w:bCs/>
          <w:lang w:val="en-GB"/>
        </w:rPr>
        <w:t>anical</w:t>
      </w:r>
    </w:p>
    <w:p w:rsidRPr="00B15AF5" w:rsidR="004735EC" w:rsidP="00366829" w:rsidRDefault="003B5E13" w14:paraId="2BC3BC6C" w14:textId="6B669580">
      <w:pPr>
        <w:pStyle w:val="Geenafstand"/>
        <w:rPr>
          <w:rFonts w:ascii="Times New Roman" w:hAnsi="Times New Roman"/>
          <w:lang w:val="en-GB"/>
        </w:rPr>
      </w:pPr>
      <w:r>
        <w:rPr>
          <w:rFonts w:ascii="Arial" w:hAnsi="Arial" w:cs="Arial"/>
          <w:lang w:val="en-GB"/>
        </w:rPr>
        <w:t xml:space="preserve">The </w:t>
      </w:r>
      <w:r w:rsidR="00B15AF5">
        <w:rPr>
          <w:rFonts w:ascii="Arial" w:hAnsi="Arial" w:cs="Arial"/>
          <w:lang w:val="en-GB"/>
        </w:rPr>
        <w:t>design for the entire installation has already</w:t>
      </w:r>
      <w:r w:rsidRPr="00A56535" w:rsidR="00A56535">
        <w:rPr>
          <w:rFonts w:ascii="Arial" w:hAnsi="Arial" w:cs="Arial"/>
          <w:lang w:val="en-GB"/>
        </w:rPr>
        <w:t xml:space="preserve"> been completed and can</w:t>
      </w:r>
      <w:r w:rsidR="00B15AF5">
        <w:rPr>
          <w:rFonts w:ascii="Arial" w:hAnsi="Arial" w:cs="Arial"/>
          <w:lang w:val="en-GB"/>
        </w:rPr>
        <w:t xml:space="preserve"> be </w:t>
      </w:r>
      <w:r w:rsidRPr="00A56535" w:rsidR="00A56535">
        <w:rPr>
          <w:rFonts w:ascii="Arial" w:hAnsi="Arial" w:cs="Arial"/>
          <w:lang w:val="en-GB"/>
        </w:rPr>
        <w:t>utilized for the second</w:t>
      </w:r>
      <w:r w:rsidR="00AE5B73">
        <w:rPr>
          <w:rFonts w:ascii="Arial" w:hAnsi="Arial" w:cs="Arial"/>
          <w:lang w:val="en-GB"/>
        </w:rPr>
        <w:t xml:space="preserve"> part of the project. </w:t>
      </w:r>
      <w:r w:rsidR="00E10539">
        <w:rPr>
          <w:rFonts w:ascii="Arial" w:hAnsi="Arial" w:cs="Arial"/>
          <w:lang w:val="en-GB"/>
        </w:rPr>
        <w:t xml:space="preserve">All </w:t>
      </w:r>
      <w:r w:rsidR="002040B3">
        <w:rPr>
          <w:rFonts w:ascii="Arial" w:hAnsi="Arial" w:cs="Arial"/>
          <w:lang w:val="en-GB"/>
        </w:rPr>
        <w:t xml:space="preserve">cost </w:t>
      </w:r>
      <w:r w:rsidRPr="00A56535" w:rsidR="00A56535">
        <w:rPr>
          <w:rFonts w:ascii="Arial" w:hAnsi="Arial" w:cs="Arial"/>
          <w:lang w:val="en-GB"/>
        </w:rPr>
        <w:t>calculations</w:t>
      </w:r>
      <w:r w:rsidR="002040B3">
        <w:rPr>
          <w:rFonts w:ascii="Arial" w:hAnsi="Arial" w:cs="Arial"/>
          <w:lang w:val="en-GB"/>
        </w:rPr>
        <w:t xml:space="preserve"> are based on this </w:t>
      </w:r>
      <w:r w:rsidRPr="00A56535" w:rsidR="00A56535">
        <w:rPr>
          <w:rFonts w:ascii="Arial" w:hAnsi="Arial" w:cs="Arial"/>
          <w:lang w:val="en-GB"/>
        </w:rPr>
        <w:t>design</w:t>
      </w:r>
      <w:r w:rsidR="00BA7C49">
        <w:rPr>
          <w:rFonts w:ascii="Arial" w:hAnsi="Arial" w:cs="Arial"/>
          <w:lang w:val="en-GB"/>
        </w:rPr>
        <w:t xml:space="preserve">, so it is </w:t>
      </w:r>
      <w:r w:rsidRPr="00A56535" w:rsidR="00A56535">
        <w:rPr>
          <w:rFonts w:ascii="Arial" w:hAnsi="Arial" w:cs="Arial"/>
          <w:lang w:val="en-GB"/>
        </w:rPr>
        <w:t>recommended</w:t>
      </w:r>
      <w:r w:rsidR="00BA7C49">
        <w:rPr>
          <w:rFonts w:ascii="Arial" w:hAnsi="Arial" w:cs="Arial"/>
          <w:lang w:val="en-GB"/>
        </w:rPr>
        <w:t xml:space="preserve"> to </w:t>
      </w:r>
      <w:r w:rsidRPr="00A56535" w:rsidR="00A56535">
        <w:rPr>
          <w:rFonts w:ascii="Arial" w:hAnsi="Arial" w:cs="Arial"/>
          <w:lang w:val="en-GB"/>
        </w:rPr>
        <w:t>adhere to it.</w:t>
      </w:r>
      <w:r w:rsidR="00BA7C49">
        <w:rPr>
          <w:rFonts w:ascii="Arial" w:hAnsi="Arial" w:cs="Arial"/>
          <w:lang w:val="en-GB"/>
        </w:rPr>
        <w:t xml:space="preserve"> </w:t>
      </w:r>
      <w:r w:rsidR="00366829">
        <w:rPr>
          <w:rFonts w:ascii="Arial" w:hAnsi="Arial" w:cs="Arial"/>
          <w:lang w:val="en-GB"/>
        </w:rPr>
        <w:t xml:space="preserve">The designs for the cross sections and horns </w:t>
      </w:r>
      <w:r w:rsidRPr="00A56535" w:rsidR="00A56535">
        <w:rPr>
          <w:rFonts w:ascii="Arial" w:hAnsi="Arial" w:cs="Arial"/>
          <w:lang w:val="en-GB"/>
        </w:rPr>
        <w:t>can</w:t>
      </w:r>
      <w:r w:rsidR="00366829">
        <w:rPr>
          <w:rFonts w:ascii="Arial" w:hAnsi="Arial" w:cs="Arial"/>
          <w:lang w:val="en-GB"/>
        </w:rPr>
        <w:t xml:space="preserve"> also be </w:t>
      </w:r>
      <w:r w:rsidRPr="00A56535" w:rsidR="00A56535">
        <w:rPr>
          <w:rFonts w:ascii="Arial" w:hAnsi="Arial" w:cs="Arial"/>
          <w:lang w:val="en-GB"/>
        </w:rPr>
        <w:t>applied across</w:t>
      </w:r>
      <w:r w:rsidR="00366829">
        <w:rPr>
          <w:rFonts w:ascii="Arial" w:hAnsi="Arial" w:cs="Arial"/>
          <w:lang w:val="en-GB"/>
        </w:rPr>
        <w:t xml:space="preserve"> </w:t>
      </w:r>
      <w:r w:rsidR="00262C29">
        <w:rPr>
          <w:rFonts w:ascii="Arial" w:hAnsi="Arial" w:cs="Arial"/>
          <w:lang w:val="en-GB"/>
        </w:rPr>
        <w:t xml:space="preserve">the </w:t>
      </w:r>
      <w:r w:rsidR="007B1E5E">
        <w:rPr>
          <w:rFonts w:ascii="Arial" w:hAnsi="Arial" w:cs="Arial"/>
          <w:lang w:val="en-GB"/>
        </w:rPr>
        <w:t xml:space="preserve">entire installation. </w:t>
      </w:r>
      <w:r w:rsidRPr="00A56535" w:rsidR="00A56535">
        <w:rPr>
          <w:rFonts w:ascii="Arial" w:hAnsi="Arial" w:cs="Arial"/>
          <w:lang w:val="en-GB"/>
        </w:rPr>
        <w:t>Additionally, certain</w:t>
      </w:r>
      <w:r w:rsidR="0090747A">
        <w:rPr>
          <w:rFonts w:ascii="Arial" w:hAnsi="Arial" w:cs="Arial"/>
          <w:lang w:val="en-GB"/>
        </w:rPr>
        <w:t xml:space="preserve"> components</w:t>
      </w:r>
      <w:r w:rsidRPr="00A56535" w:rsidR="00A56535">
        <w:rPr>
          <w:rFonts w:ascii="Arial" w:hAnsi="Arial" w:cs="Arial"/>
          <w:lang w:val="en-GB"/>
        </w:rPr>
        <w:t>, such as</w:t>
      </w:r>
      <w:r w:rsidR="0090747A">
        <w:rPr>
          <w:rFonts w:ascii="Arial" w:hAnsi="Arial" w:cs="Arial"/>
          <w:lang w:val="en-GB"/>
        </w:rPr>
        <w:t xml:space="preserve"> a </w:t>
      </w:r>
      <w:r w:rsidRPr="00A56535" w:rsidR="00A56535">
        <w:rPr>
          <w:rFonts w:ascii="Arial" w:hAnsi="Arial" w:cs="Arial"/>
          <w:lang w:val="en-GB"/>
        </w:rPr>
        <w:t>few meters</w:t>
      </w:r>
      <w:r w:rsidR="0090747A">
        <w:rPr>
          <w:rFonts w:ascii="Arial" w:hAnsi="Arial" w:cs="Arial"/>
          <w:lang w:val="en-GB"/>
        </w:rPr>
        <w:t xml:space="preserve"> of pipe</w:t>
      </w:r>
      <w:r w:rsidRPr="00A56535" w:rsidR="00A56535">
        <w:rPr>
          <w:rFonts w:ascii="Arial" w:hAnsi="Arial" w:cs="Arial"/>
          <w:lang w:val="en-GB"/>
        </w:rPr>
        <w:t>,</w:t>
      </w:r>
      <w:r w:rsidR="0090747A">
        <w:rPr>
          <w:rFonts w:ascii="Arial" w:hAnsi="Arial" w:cs="Arial"/>
          <w:lang w:val="en-GB"/>
        </w:rPr>
        <w:t xml:space="preserve"> have already been ordered</w:t>
      </w:r>
      <w:r w:rsidR="00F15FA5">
        <w:rPr>
          <w:rFonts w:ascii="Arial" w:hAnsi="Arial" w:cs="Arial"/>
          <w:lang w:val="en-GB"/>
        </w:rPr>
        <w:t>.</w:t>
      </w:r>
    </w:p>
    <w:p w:rsidRPr="00456D7C" w:rsidR="00456D7C" w:rsidP="00456D7C" w:rsidRDefault="00456D7C" w14:paraId="15349CC6" w14:textId="106DBF08">
      <w:pPr>
        <w:pStyle w:val="Geenafstand"/>
        <w:rPr>
          <w:rFonts w:ascii="Arial" w:hAnsi="Arial" w:cs="Arial"/>
          <w:lang w:val="en-GB"/>
        </w:rPr>
      </w:pPr>
    </w:p>
    <w:p w:rsidR="002E6391" w:rsidP="001A4800" w:rsidRDefault="002127D3" w14:paraId="42E7F4D4" w14:textId="77777777">
      <w:r>
        <w:rPr>
          <w:b/>
          <w:bCs/>
        </w:rPr>
        <w:t>Software</w:t>
      </w:r>
      <w:r>
        <w:rPr>
          <w:b/>
          <w:bCs/>
        </w:rPr>
        <w:br/>
      </w:r>
      <w:r>
        <w:t xml:space="preserve">The codebase has been developed </w:t>
      </w:r>
      <w:r w:rsidR="0046061A">
        <w:t>with the goal of being the production implementation.</w:t>
      </w:r>
      <w:r w:rsidR="002E6391">
        <w:t xml:space="preserve"> However, there are a few catches to this:</w:t>
      </w:r>
    </w:p>
    <w:p w:rsidR="00926378" w:rsidP="00EB3C35" w:rsidRDefault="002E6391" w14:paraId="22012690" w14:textId="5481F271">
      <w:pPr>
        <w:pStyle w:val="Lijstalinea"/>
        <w:numPr>
          <w:ilvl w:val="0"/>
          <w:numId w:val="8"/>
        </w:numPr>
      </w:pPr>
      <w:r>
        <w:t xml:space="preserve">The </w:t>
      </w:r>
      <w:r w:rsidR="003C6206">
        <w:t xml:space="preserve">shown prototype has </w:t>
      </w:r>
      <w:r w:rsidR="00E52BBC">
        <w:t>Wi-Fi</w:t>
      </w:r>
      <w:r w:rsidR="003C6206">
        <w:t xml:space="preserve"> communications instead of </w:t>
      </w:r>
      <w:r w:rsidR="00AA51A3">
        <w:t xml:space="preserve">the serial </w:t>
      </w:r>
      <w:r w:rsidR="003C6206">
        <w:t>pass-through</w:t>
      </w:r>
      <w:r w:rsidR="00AA51A3">
        <w:t xml:space="preserve"> system described in chapter 4.5</w:t>
      </w:r>
      <w:r w:rsidR="003C6206">
        <w:t>.</w:t>
      </w:r>
      <w:r w:rsidR="00AA51A3">
        <w:t xml:space="preserve"> </w:t>
      </w:r>
    </w:p>
    <w:p w:rsidR="00D90825" w:rsidP="00EB3C35" w:rsidRDefault="002827A6" w14:paraId="3BFC5CE5" w14:textId="45F2495B">
      <w:pPr>
        <w:pStyle w:val="Lijstalinea"/>
        <w:numPr>
          <w:ilvl w:val="0"/>
          <w:numId w:val="8"/>
        </w:numPr>
      </w:pPr>
      <w:r>
        <w:t>While idle effects functioned,</w:t>
      </w:r>
      <w:r w:rsidRPr="002E6391">
        <w:t xml:space="preserve"> </w:t>
      </w:r>
      <w:r w:rsidR="001C0481">
        <w:t xml:space="preserve">light effects </w:t>
      </w:r>
      <w:r w:rsidR="004C1076">
        <w:t xml:space="preserve">from module to module </w:t>
      </w:r>
      <w:r>
        <w:t>did not work</w:t>
      </w:r>
      <w:r w:rsidR="004C1076">
        <w:t>.</w:t>
      </w:r>
      <w:r w:rsidR="00EB53A3">
        <w:t xml:space="preserve"> To compensate for </w:t>
      </w:r>
      <w:r w:rsidR="00E52BBC">
        <w:t>this,</w:t>
      </w:r>
      <w:r w:rsidR="00EB53A3">
        <w:t xml:space="preserve"> a LED strip </w:t>
      </w:r>
      <w:r w:rsidR="00AA26AB">
        <w:t xml:space="preserve">was manually pulled </w:t>
      </w:r>
      <w:r w:rsidR="00EB53A3">
        <w:t>through the prototype system to emulate what it would look like to see the travelling effect.</w:t>
      </w:r>
    </w:p>
    <w:p w:rsidR="00AC5695" w:rsidP="00EB3C35" w:rsidRDefault="00AC5695" w14:paraId="42029A9A" w14:textId="5AD226D9">
      <w:pPr>
        <w:pStyle w:val="Lijstalinea"/>
        <w:numPr>
          <w:ilvl w:val="0"/>
          <w:numId w:val="8"/>
        </w:numPr>
      </w:pPr>
      <w:r>
        <w:t xml:space="preserve">The </w:t>
      </w:r>
      <w:r w:rsidR="00CD5FDB">
        <w:t>system is currently only capable of mapping a 2D grid, not 3D.</w:t>
      </w:r>
    </w:p>
    <w:p w:rsidR="002127D3" w:rsidP="00EB3C35" w:rsidRDefault="00D90825" w14:paraId="2641A048" w14:textId="59A8BF1C">
      <w:pPr>
        <w:pStyle w:val="Lijstalinea"/>
        <w:numPr>
          <w:ilvl w:val="0"/>
          <w:numId w:val="8"/>
        </w:numPr>
      </w:pPr>
      <w:r>
        <w:t>The codebase itself is not finished. See chapter 7.2 for</w:t>
      </w:r>
      <w:r w:rsidR="00E12A30">
        <w:t xml:space="preserve"> more detailed recommendations</w:t>
      </w:r>
      <w:r w:rsidR="00F2004C">
        <w:t>.</w:t>
      </w:r>
      <w:r w:rsidR="004C1076">
        <w:t xml:space="preserve"> </w:t>
      </w:r>
    </w:p>
    <w:p w:rsidRPr="001A4800" w:rsidR="002127D3" w:rsidP="001A4800" w:rsidRDefault="00325987" w14:paraId="2363B936" w14:textId="2A100C8B">
      <w:r>
        <w:t xml:space="preserve">All code is stored on </w:t>
      </w:r>
      <w:r w:rsidR="00A866CF">
        <w:t>GitHub:</w:t>
      </w:r>
      <w:r w:rsidR="00A866CF">
        <w:br/>
      </w:r>
      <w:r w:rsidR="003A2D22">
        <w:t>C</w:t>
      </w:r>
      <w:r w:rsidR="00A866CF">
        <w:t>odebase</w:t>
      </w:r>
      <w:r w:rsidR="003A2D22">
        <w:t xml:space="preserve"> used for develop</w:t>
      </w:r>
      <w:r w:rsidR="004E2CBD">
        <w:t xml:space="preserve">ing the </w:t>
      </w:r>
      <w:r w:rsidR="003A2D22">
        <w:t xml:space="preserve">prototype </w:t>
      </w:r>
      <w:r w:rsidR="007F19D3">
        <w:t>which was</w:t>
      </w:r>
      <w:r w:rsidR="003A2D22">
        <w:t xml:space="preserve"> built</w:t>
      </w:r>
      <w:r w:rsidR="00A866CF">
        <w:t xml:space="preserve"> is stored on “</w:t>
      </w:r>
      <w:r w:rsidR="00564CF6">
        <w:t>Semester-1-Prototype</w:t>
      </w:r>
      <w:r w:rsidR="00A866CF">
        <w:t>”</w:t>
      </w:r>
      <w:r w:rsidR="00564CF6">
        <w:br/>
      </w:r>
      <w:r w:rsidR="00564CF6">
        <w:t xml:space="preserve">The </w:t>
      </w:r>
      <w:r w:rsidR="004F04F4">
        <w:t xml:space="preserve">production codebase is stored on Main. This codebase is not </w:t>
      </w:r>
      <w:r w:rsidR="00C70C7C">
        <w:t>complete and will n</w:t>
      </w:r>
      <w:r w:rsidR="004E2CBD">
        <w:t>eed</w:t>
      </w:r>
      <w:r w:rsidR="00C70C7C">
        <w:t xml:space="preserve"> work</w:t>
      </w:r>
      <w:r w:rsidR="00A270F7">
        <w:t xml:space="preserve"> to get it to a functional state</w:t>
      </w:r>
      <w:r w:rsidR="00C70C7C">
        <w:t>.</w:t>
      </w:r>
    </w:p>
    <w:p w:rsidRPr="001A4800" w:rsidR="00416F2B" w:rsidP="001A4800" w:rsidRDefault="00416F2B" w14:paraId="48912312" w14:textId="77777777"/>
    <w:p w:rsidRPr="00D16298" w:rsidR="00DC4B00" w:rsidP="002C6096" w:rsidRDefault="002C6096" w14:paraId="64390659" w14:textId="73D307F8">
      <w:pPr>
        <w:pStyle w:val="Kop2"/>
        <w:rPr>
          <w:rStyle w:val="normaltextrun"/>
          <w:rFonts w:ascii="Arial" w:hAnsi="Arial" w:cs="Arial"/>
          <w:sz w:val="28"/>
          <w:szCs w:val="28"/>
        </w:rPr>
      </w:pPr>
      <w:bookmarkStart w:name="_Toc169975624" w:id="107"/>
      <w:bookmarkStart w:name="_Toc169977067" w:id="108"/>
      <w:bookmarkStart w:name="_Toc169977908" w:id="109"/>
      <w:r>
        <w:rPr>
          <w:rStyle w:val="normaltextrun"/>
          <w:rFonts w:ascii="Arial" w:hAnsi="Arial" w:cs="Arial"/>
          <w:sz w:val="28"/>
          <w:szCs w:val="28"/>
        </w:rPr>
        <w:t xml:space="preserve">6.2 </w:t>
      </w:r>
      <w:r w:rsidRPr="00D16298" w:rsidR="00DC4B00">
        <w:rPr>
          <w:rStyle w:val="normaltextrun"/>
          <w:rFonts w:ascii="Arial" w:hAnsi="Arial" w:cs="Arial"/>
          <w:sz w:val="28"/>
          <w:szCs w:val="28"/>
        </w:rPr>
        <w:t>Financing</w:t>
      </w:r>
      <w:bookmarkEnd w:id="107"/>
      <w:bookmarkEnd w:id="108"/>
      <w:bookmarkEnd w:id="109"/>
      <w:r w:rsidRPr="00D16298" w:rsidR="00DC4B00">
        <w:rPr>
          <w:rStyle w:val="normaltextrun"/>
          <w:rFonts w:ascii="Arial" w:hAnsi="Arial" w:cs="Arial"/>
          <w:sz w:val="28"/>
          <w:szCs w:val="28"/>
        </w:rPr>
        <w:t xml:space="preserve"> </w:t>
      </w:r>
    </w:p>
    <w:p w:rsidR="004E5106" w:rsidP="6AF6D6F9" w:rsidRDefault="00406C8E" w14:paraId="18C3050B" w14:textId="5075C508">
      <w:pPr>
        <w:pStyle w:val="paragraph"/>
        <w:spacing w:before="0" w:beforeAutospacing="off" w:after="0" w:afterAutospacing="off"/>
        <w:textAlignment w:val="baseline"/>
        <w:rPr>
          <w:rStyle w:val="normaltextrun"/>
          <w:rFonts w:ascii="Arial" w:hAnsi="Arial" w:eastAsia="游ゴシック Light" w:cs="Arial" w:eastAsiaTheme="majorEastAsia"/>
          <w:sz w:val="22"/>
          <w:szCs w:val="22"/>
          <w:lang w:val="en-GB"/>
        </w:rPr>
      </w:pPr>
      <w:r w:rsidRPr="6AF6D6F9" w:rsidR="24BBFD31">
        <w:rPr>
          <w:rStyle w:val="normaltextrun"/>
          <w:rFonts w:ascii="Arial" w:hAnsi="Arial" w:eastAsia="游ゴシック Light" w:cs="Arial" w:eastAsiaTheme="majorEastAsia"/>
          <w:sz w:val="22"/>
          <w:szCs w:val="22"/>
          <w:lang w:val="en-GB"/>
        </w:rPr>
        <w:t xml:space="preserve">An </w:t>
      </w:r>
      <w:r w:rsidRPr="6AF6D6F9" w:rsidR="24BBFD31">
        <w:rPr>
          <w:rStyle w:val="normaltextrun"/>
          <w:rFonts w:ascii="Arial" w:hAnsi="Arial" w:eastAsia="游ゴシック Light" w:cs="Arial" w:eastAsiaTheme="majorEastAsia"/>
          <w:sz w:val="22"/>
          <w:szCs w:val="22"/>
          <w:lang w:val="en-GB"/>
        </w:rPr>
        <w:t>initial</w:t>
      </w:r>
      <w:r w:rsidRPr="6AF6D6F9" w:rsidR="24BBFD31">
        <w:rPr>
          <w:rStyle w:val="normaltextrun"/>
          <w:rFonts w:ascii="Arial" w:hAnsi="Arial" w:eastAsia="游ゴシック Light" w:cs="Arial" w:eastAsiaTheme="majorEastAsia"/>
          <w:sz w:val="22"/>
          <w:szCs w:val="22"/>
          <w:lang w:val="en-GB"/>
        </w:rPr>
        <w:t xml:space="preserve"> </w:t>
      </w:r>
      <w:r w:rsidRPr="6AF6D6F9" w:rsidR="24BBFD31">
        <w:rPr>
          <w:rStyle w:val="normaltextrun"/>
          <w:rFonts w:ascii="Arial" w:hAnsi="Arial" w:eastAsia="游ゴシック Light" w:cs="Arial" w:eastAsiaTheme="majorEastAsia"/>
          <w:sz w:val="22"/>
          <w:szCs w:val="22"/>
          <w:lang w:val="en-GB"/>
        </w:rPr>
        <w:t>estimate</w:t>
      </w:r>
      <w:r w:rsidRPr="6AF6D6F9" w:rsidR="24BBFD31">
        <w:rPr>
          <w:rStyle w:val="normaltextrun"/>
          <w:rFonts w:ascii="Arial" w:hAnsi="Arial" w:eastAsia="游ゴシック Light" w:cs="Arial" w:eastAsiaTheme="majorEastAsia"/>
          <w:sz w:val="22"/>
          <w:szCs w:val="22"/>
          <w:lang w:val="en-GB"/>
        </w:rPr>
        <w:t xml:space="preserve"> </w:t>
      </w:r>
      <w:r w:rsidRPr="6AF6D6F9" w:rsidR="24BBFD31">
        <w:rPr>
          <w:rStyle w:val="normaltextrun"/>
          <w:rFonts w:ascii="Arial" w:hAnsi="Arial" w:eastAsia="游ゴシック Light" w:cs="Arial" w:eastAsiaTheme="majorEastAsia"/>
          <w:sz w:val="22"/>
          <w:szCs w:val="22"/>
          <w:lang w:val="en-GB"/>
        </w:rPr>
        <w:t>based</w:t>
      </w:r>
      <w:r w:rsidRPr="6AF6D6F9" w:rsidR="24BBFD31">
        <w:rPr>
          <w:rStyle w:val="normaltextrun"/>
          <w:rFonts w:ascii="Arial" w:hAnsi="Arial" w:eastAsia="游ゴシック Light" w:cs="Arial" w:eastAsiaTheme="majorEastAsia"/>
          <w:sz w:val="22"/>
          <w:szCs w:val="22"/>
          <w:lang w:val="en-GB"/>
        </w:rPr>
        <w:t xml:space="preserve"> on </w:t>
      </w:r>
      <w:r w:rsidRPr="6AF6D6F9" w:rsidR="24BBFD31">
        <w:rPr>
          <w:rStyle w:val="normaltextrun"/>
          <w:rFonts w:ascii="Arial" w:hAnsi="Arial" w:eastAsia="游ゴシック Light" w:cs="Arial" w:eastAsiaTheme="majorEastAsia"/>
          <w:sz w:val="22"/>
          <w:szCs w:val="22"/>
          <w:lang w:val="en-GB"/>
        </w:rPr>
        <w:t>window</w:t>
      </w:r>
      <w:r w:rsidRPr="6AF6D6F9" w:rsidR="24BBFD31">
        <w:rPr>
          <w:rStyle w:val="normaltextrun"/>
          <w:rFonts w:ascii="Arial" w:hAnsi="Arial" w:eastAsia="游ゴシック Light" w:cs="Arial" w:eastAsiaTheme="majorEastAsia"/>
          <w:sz w:val="22"/>
          <w:szCs w:val="22"/>
          <w:lang w:val="en-GB"/>
        </w:rPr>
        <w:t xml:space="preserve"> </w:t>
      </w:r>
      <w:r w:rsidRPr="6AF6D6F9" w:rsidR="24BBFD31">
        <w:rPr>
          <w:rStyle w:val="normaltextrun"/>
          <w:rFonts w:ascii="Arial" w:hAnsi="Arial" w:eastAsia="游ゴシック Light" w:cs="Arial" w:eastAsiaTheme="majorEastAsia"/>
          <w:sz w:val="22"/>
          <w:szCs w:val="22"/>
          <w:lang w:val="en-GB"/>
        </w:rPr>
        <w:t>prices</w:t>
      </w:r>
      <w:r w:rsidRPr="6AF6D6F9" w:rsidR="24BBFD31">
        <w:rPr>
          <w:rStyle w:val="normaltextrun"/>
          <w:rFonts w:ascii="Arial" w:hAnsi="Arial" w:eastAsia="游ゴシック Light" w:cs="Arial" w:eastAsiaTheme="majorEastAsia"/>
          <w:sz w:val="22"/>
          <w:szCs w:val="22"/>
          <w:lang w:val="en-GB"/>
        </w:rPr>
        <w:t xml:space="preserve"> puts </w:t>
      </w:r>
      <w:r w:rsidRPr="6AF6D6F9" w:rsidR="24BBFD31">
        <w:rPr>
          <w:rStyle w:val="normaltextrun"/>
          <w:rFonts w:ascii="Arial" w:hAnsi="Arial" w:eastAsia="游ゴシック Light" w:cs="Arial" w:eastAsiaTheme="majorEastAsia"/>
          <w:sz w:val="22"/>
          <w:szCs w:val="22"/>
          <w:lang w:val="en-GB"/>
        </w:rPr>
        <w:t>the</w:t>
      </w:r>
      <w:r w:rsidRPr="6AF6D6F9" w:rsidR="24BBFD31">
        <w:rPr>
          <w:rStyle w:val="normaltextrun"/>
          <w:rFonts w:ascii="Arial" w:hAnsi="Arial" w:eastAsia="游ゴシック Light" w:cs="Arial" w:eastAsiaTheme="majorEastAsia"/>
          <w:sz w:val="22"/>
          <w:szCs w:val="22"/>
          <w:lang w:val="en-GB"/>
        </w:rPr>
        <w:t xml:space="preserve"> </w:t>
      </w:r>
      <w:r w:rsidRPr="6AF6D6F9" w:rsidR="24BBFD31">
        <w:rPr>
          <w:rStyle w:val="normaltextrun"/>
          <w:rFonts w:ascii="Arial" w:hAnsi="Arial" w:eastAsia="游ゴシック Light" w:cs="Arial" w:eastAsiaTheme="majorEastAsia"/>
          <w:sz w:val="22"/>
          <w:szCs w:val="22"/>
          <w:lang w:val="en-GB"/>
        </w:rPr>
        <w:t>cost</w:t>
      </w:r>
      <w:r w:rsidRPr="6AF6D6F9" w:rsidR="24BBFD31">
        <w:rPr>
          <w:rStyle w:val="normaltextrun"/>
          <w:rFonts w:ascii="Arial" w:hAnsi="Arial" w:eastAsia="游ゴシック Light" w:cs="Arial" w:eastAsiaTheme="majorEastAsia"/>
          <w:sz w:val="22"/>
          <w:szCs w:val="22"/>
          <w:lang w:val="en-GB"/>
        </w:rPr>
        <w:t xml:space="preserve"> of </w:t>
      </w:r>
      <w:r w:rsidRPr="6AF6D6F9" w:rsidR="24BBFD31">
        <w:rPr>
          <w:rStyle w:val="normaltextrun"/>
          <w:rFonts w:ascii="Arial" w:hAnsi="Arial" w:eastAsia="游ゴシック Light" w:cs="Arial" w:eastAsiaTheme="majorEastAsia"/>
          <w:sz w:val="22"/>
          <w:szCs w:val="22"/>
          <w:lang w:val="en-GB"/>
        </w:rPr>
        <w:t>the</w:t>
      </w:r>
      <w:r w:rsidRPr="6AF6D6F9" w:rsidR="24BBFD31">
        <w:rPr>
          <w:rStyle w:val="normaltextrun"/>
          <w:rFonts w:ascii="Arial" w:hAnsi="Arial" w:eastAsia="游ゴシック Light" w:cs="Arial" w:eastAsiaTheme="majorEastAsia"/>
          <w:sz w:val="22"/>
          <w:szCs w:val="22"/>
          <w:lang w:val="en-GB"/>
        </w:rPr>
        <w:t xml:space="preserve"> </w:t>
      </w:r>
      <w:r w:rsidRPr="6AF6D6F9" w:rsidR="24BBFD31">
        <w:rPr>
          <w:rStyle w:val="normaltextrun"/>
          <w:rFonts w:ascii="Arial" w:hAnsi="Arial" w:eastAsia="游ゴシック Light" w:cs="Arial" w:eastAsiaTheme="majorEastAsia"/>
          <w:sz w:val="22"/>
          <w:szCs w:val="22"/>
          <w:lang w:val="en-GB"/>
        </w:rPr>
        <w:t>entire</w:t>
      </w:r>
      <w:r w:rsidRPr="6AF6D6F9" w:rsidR="24BBFD31">
        <w:rPr>
          <w:rStyle w:val="normaltextrun"/>
          <w:rFonts w:ascii="Arial" w:hAnsi="Arial" w:eastAsia="游ゴシック Light" w:cs="Arial" w:eastAsiaTheme="majorEastAsia"/>
          <w:sz w:val="22"/>
          <w:szCs w:val="22"/>
          <w:lang w:val="en-GB"/>
        </w:rPr>
        <w:t xml:space="preserve"> </w:t>
      </w:r>
      <w:r w:rsidRPr="6AF6D6F9" w:rsidR="24BBFD31">
        <w:rPr>
          <w:rStyle w:val="normaltextrun"/>
          <w:rFonts w:ascii="Arial" w:hAnsi="Arial" w:eastAsia="游ゴシック Light" w:cs="Arial" w:eastAsiaTheme="majorEastAsia"/>
          <w:sz w:val="22"/>
          <w:szCs w:val="22"/>
          <w:lang w:val="en-GB"/>
        </w:rPr>
        <w:t>installation</w:t>
      </w:r>
      <w:r w:rsidRPr="6AF6D6F9" w:rsidR="24BBFD31">
        <w:rPr>
          <w:rStyle w:val="normaltextrun"/>
          <w:rFonts w:ascii="Arial" w:hAnsi="Arial" w:eastAsia="游ゴシック Light" w:cs="Arial" w:eastAsiaTheme="majorEastAsia"/>
          <w:sz w:val="22"/>
          <w:szCs w:val="22"/>
          <w:lang w:val="en-GB"/>
        </w:rPr>
        <w:t xml:space="preserve"> at </w:t>
      </w:r>
      <w:r w:rsidRPr="6AF6D6F9" w:rsidR="24BBFD31">
        <w:rPr>
          <w:rStyle w:val="normaltextrun"/>
          <w:rFonts w:ascii="Arial" w:hAnsi="Arial" w:eastAsia="游ゴシック Light" w:cs="Arial" w:eastAsiaTheme="majorEastAsia"/>
          <w:sz w:val="22"/>
          <w:szCs w:val="22"/>
          <w:lang w:val="en-GB"/>
        </w:rPr>
        <w:t>about</w:t>
      </w:r>
      <w:r w:rsidRPr="6AF6D6F9" w:rsidR="24BBFD31">
        <w:rPr>
          <w:rStyle w:val="normaltextrun"/>
          <w:rFonts w:ascii="Arial" w:hAnsi="Arial" w:eastAsia="游ゴシック Light" w:cs="Arial" w:eastAsiaTheme="majorEastAsia"/>
          <w:sz w:val="22"/>
          <w:szCs w:val="22"/>
          <w:lang w:val="en-GB"/>
        </w:rPr>
        <w:t xml:space="preserve"> </w:t>
      </w:r>
      <w:r w:rsidRPr="6AF6D6F9" w:rsidR="23A3D229">
        <w:rPr>
          <w:rStyle w:val="normaltextrun"/>
          <w:rFonts w:ascii="Arial" w:hAnsi="Arial" w:eastAsia="游ゴシック Light" w:cs="Arial" w:eastAsiaTheme="majorEastAsia"/>
          <w:sz w:val="22"/>
          <w:szCs w:val="22"/>
          <w:lang w:val="en-GB"/>
        </w:rPr>
        <w:t xml:space="preserve">13 </w:t>
      </w:r>
      <w:r w:rsidRPr="6AF6D6F9" w:rsidR="23A3D229">
        <w:rPr>
          <w:rStyle w:val="normaltextrun"/>
          <w:rFonts w:ascii="Arial" w:hAnsi="Arial" w:eastAsia="游ゴシック Light" w:cs="Arial" w:eastAsiaTheme="majorEastAsia"/>
          <w:sz w:val="22"/>
          <w:szCs w:val="22"/>
          <w:lang w:val="en-GB"/>
        </w:rPr>
        <w:t>thousand</w:t>
      </w:r>
      <w:r w:rsidRPr="6AF6D6F9" w:rsidR="23A3D229">
        <w:rPr>
          <w:rStyle w:val="normaltextrun"/>
          <w:rFonts w:ascii="Arial" w:hAnsi="Arial" w:eastAsia="游ゴシック Light" w:cs="Arial" w:eastAsiaTheme="majorEastAsia"/>
          <w:sz w:val="22"/>
          <w:szCs w:val="22"/>
          <w:lang w:val="en-GB"/>
        </w:rPr>
        <w:t xml:space="preserve"> </w:t>
      </w:r>
      <w:r w:rsidRPr="6AF6D6F9" w:rsidR="23A3D229">
        <w:rPr>
          <w:rStyle w:val="normaltextrun"/>
          <w:rFonts w:ascii="Arial" w:hAnsi="Arial" w:eastAsia="游ゴシック Light" w:cs="Arial" w:eastAsiaTheme="majorEastAsia"/>
          <w:sz w:val="22"/>
          <w:szCs w:val="22"/>
          <w:lang w:val="en-GB"/>
        </w:rPr>
        <w:t>euros</w:t>
      </w:r>
      <w:r w:rsidRPr="6AF6D6F9" w:rsidR="779252F6">
        <w:rPr>
          <w:rStyle w:val="normaltextrun"/>
          <w:rFonts w:ascii="Arial" w:hAnsi="Arial" w:eastAsia="游ゴシック Light" w:cs="Arial" w:eastAsiaTheme="majorEastAsia"/>
          <w:sz w:val="22"/>
          <w:szCs w:val="22"/>
          <w:lang w:val="en-GB"/>
        </w:rPr>
        <w:t xml:space="preserve">, </w:t>
      </w:r>
      <w:r w:rsidRPr="6AF6D6F9" w:rsidR="779252F6">
        <w:rPr>
          <w:rStyle w:val="normaltextrun"/>
          <w:rFonts w:ascii="Arial" w:hAnsi="Arial" w:eastAsia="游ゴシック Light" w:cs="Arial" w:eastAsiaTheme="majorEastAsia"/>
          <w:sz w:val="22"/>
          <w:szCs w:val="22"/>
          <w:lang w:val="en-GB"/>
        </w:rPr>
        <w:t>the</w:t>
      </w:r>
      <w:r w:rsidRPr="6AF6D6F9" w:rsidR="779252F6">
        <w:rPr>
          <w:rStyle w:val="normaltextrun"/>
          <w:rFonts w:ascii="Arial" w:hAnsi="Arial" w:eastAsia="游ゴシック Light" w:cs="Arial" w:eastAsiaTheme="majorEastAsia"/>
          <w:sz w:val="22"/>
          <w:szCs w:val="22"/>
          <w:lang w:val="en-GB"/>
        </w:rPr>
        <w:t xml:space="preserve"> </w:t>
      </w:r>
      <w:r w:rsidRPr="6AF6D6F9" w:rsidR="779252F6">
        <w:rPr>
          <w:rStyle w:val="normaltextrun"/>
          <w:rFonts w:ascii="Arial" w:hAnsi="Arial" w:eastAsia="游ゴシック Light" w:cs="Arial" w:eastAsiaTheme="majorEastAsia"/>
          <w:sz w:val="22"/>
          <w:szCs w:val="22"/>
          <w:lang w:val="en-GB"/>
        </w:rPr>
        <w:t>biggest</w:t>
      </w:r>
      <w:r w:rsidRPr="6AF6D6F9" w:rsidR="779252F6">
        <w:rPr>
          <w:rStyle w:val="normaltextrun"/>
          <w:rFonts w:ascii="Arial" w:hAnsi="Arial" w:eastAsia="游ゴシック Light" w:cs="Arial" w:eastAsiaTheme="majorEastAsia"/>
          <w:sz w:val="22"/>
          <w:szCs w:val="22"/>
          <w:lang w:val="en-GB"/>
        </w:rPr>
        <w:t xml:space="preserve"> </w:t>
      </w:r>
      <w:r w:rsidRPr="6AF6D6F9" w:rsidR="779252F6">
        <w:rPr>
          <w:rStyle w:val="normaltextrun"/>
          <w:rFonts w:ascii="Arial" w:hAnsi="Arial" w:eastAsia="游ゴシック Light" w:cs="Arial" w:eastAsiaTheme="majorEastAsia"/>
          <w:sz w:val="22"/>
          <w:szCs w:val="22"/>
          <w:lang w:val="en-GB"/>
        </w:rPr>
        <w:t>components</w:t>
      </w:r>
      <w:r w:rsidRPr="6AF6D6F9" w:rsidR="779252F6">
        <w:rPr>
          <w:rStyle w:val="normaltextrun"/>
          <w:rFonts w:ascii="Arial" w:hAnsi="Arial" w:eastAsia="游ゴシック Light" w:cs="Arial" w:eastAsiaTheme="majorEastAsia"/>
          <w:sz w:val="22"/>
          <w:szCs w:val="22"/>
          <w:lang w:val="en-GB"/>
        </w:rPr>
        <w:t xml:space="preserve"> </w:t>
      </w:r>
      <w:r w:rsidRPr="6AF6D6F9" w:rsidR="779252F6">
        <w:rPr>
          <w:rStyle w:val="normaltextrun"/>
          <w:rFonts w:ascii="Arial" w:hAnsi="Arial" w:eastAsia="游ゴシック Light" w:cs="Arial" w:eastAsiaTheme="majorEastAsia"/>
          <w:sz w:val="22"/>
          <w:szCs w:val="22"/>
          <w:lang w:val="en-GB"/>
        </w:rPr>
        <w:t>being</w:t>
      </w:r>
      <w:r w:rsidRPr="6AF6D6F9" w:rsidR="779252F6">
        <w:rPr>
          <w:rStyle w:val="normaltextrun"/>
          <w:rFonts w:ascii="Arial" w:hAnsi="Arial" w:eastAsia="游ゴシック Light" w:cs="Arial" w:eastAsiaTheme="majorEastAsia"/>
          <w:sz w:val="22"/>
          <w:szCs w:val="22"/>
          <w:lang w:val="en-GB"/>
        </w:rPr>
        <w:t xml:space="preserve"> </w:t>
      </w:r>
      <w:r w:rsidRPr="6AF6D6F9" w:rsidR="779252F6">
        <w:rPr>
          <w:rStyle w:val="normaltextrun"/>
          <w:rFonts w:ascii="Arial" w:hAnsi="Arial" w:eastAsia="游ゴシック Light" w:cs="Arial" w:eastAsiaTheme="majorEastAsia"/>
          <w:sz w:val="22"/>
          <w:szCs w:val="22"/>
          <w:lang w:val="en-GB"/>
        </w:rPr>
        <w:t>the</w:t>
      </w:r>
      <w:r w:rsidRPr="6AF6D6F9" w:rsidR="779252F6">
        <w:rPr>
          <w:rStyle w:val="normaltextrun"/>
          <w:rFonts w:ascii="Arial" w:hAnsi="Arial" w:eastAsia="游ゴシック Light" w:cs="Arial" w:eastAsiaTheme="majorEastAsia"/>
          <w:sz w:val="22"/>
          <w:szCs w:val="22"/>
          <w:lang w:val="en-GB"/>
        </w:rPr>
        <w:t xml:space="preserve"> </w:t>
      </w:r>
      <w:r w:rsidRPr="6AF6D6F9" w:rsidR="779252F6">
        <w:rPr>
          <w:rStyle w:val="normaltextrun"/>
          <w:rFonts w:ascii="Arial" w:hAnsi="Arial" w:eastAsia="游ゴシック Light" w:cs="Arial" w:eastAsiaTheme="majorEastAsia"/>
          <w:sz w:val="22"/>
          <w:szCs w:val="22"/>
          <w:lang w:val="en-GB"/>
        </w:rPr>
        <w:t>pipes</w:t>
      </w:r>
      <w:r w:rsidRPr="6AF6D6F9" w:rsidR="779252F6">
        <w:rPr>
          <w:rStyle w:val="normaltextrun"/>
          <w:rFonts w:ascii="Arial" w:hAnsi="Arial" w:eastAsia="游ゴシック Light" w:cs="Arial" w:eastAsiaTheme="majorEastAsia"/>
          <w:sz w:val="22"/>
          <w:szCs w:val="22"/>
          <w:lang w:val="en-GB"/>
        </w:rPr>
        <w:t xml:space="preserve"> </w:t>
      </w:r>
      <w:r w:rsidRPr="6AF6D6F9" w:rsidR="779252F6">
        <w:rPr>
          <w:rStyle w:val="normaltextrun"/>
          <w:rFonts w:ascii="Arial" w:hAnsi="Arial" w:eastAsia="游ゴシック Light" w:cs="Arial" w:eastAsiaTheme="majorEastAsia"/>
          <w:sz w:val="22"/>
          <w:szCs w:val="22"/>
          <w:lang w:val="en-GB"/>
        </w:rPr>
        <w:t>and</w:t>
      </w:r>
      <w:r w:rsidRPr="6AF6D6F9" w:rsidR="779252F6">
        <w:rPr>
          <w:rStyle w:val="normaltextrun"/>
          <w:rFonts w:ascii="Arial" w:hAnsi="Arial" w:eastAsia="游ゴシック Light" w:cs="Arial" w:eastAsiaTheme="majorEastAsia"/>
          <w:sz w:val="22"/>
          <w:szCs w:val="22"/>
          <w:lang w:val="en-GB"/>
        </w:rPr>
        <w:t xml:space="preserve"> </w:t>
      </w:r>
      <w:r w:rsidRPr="6AF6D6F9" w:rsidR="779252F6">
        <w:rPr>
          <w:rStyle w:val="normaltextrun"/>
          <w:rFonts w:ascii="Arial" w:hAnsi="Arial" w:eastAsia="游ゴシック Light" w:cs="Arial" w:eastAsiaTheme="majorEastAsia"/>
          <w:sz w:val="22"/>
          <w:szCs w:val="22"/>
          <w:lang w:val="en-GB"/>
        </w:rPr>
        <w:t>the</w:t>
      </w:r>
      <w:r w:rsidRPr="6AF6D6F9" w:rsidR="779252F6">
        <w:rPr>
          <w:rStyle w:val="normaltextrun"/>
          <w:rFonts w:ascii="Arial" w:hAnsi="Arial" w:eastAsia="游ゴシック Light" w:cs="Arial" w:eastAsiaTheme="majorEastAsia"/>
          <w:sz w:val="22"/>
          <w:szCs w:val="22"/>
          <w:lang w:val="en-GB"/>
        </w:rPr>
        <w:t xml:space="preserve"> </w:t>
      </w:r>
      <w:r w:rsidRPr="6AF6D6F9" w:rsidR="779252F6">
        <w:rPr>
          <w:rStyle w:val="normaltextrun"/>
          <w:rFonts w:ascii="Arial" w:hAnsi="Arial" w:eastAsia="游ゴシック Light" w:cs="Arial" w:eastAsiaTheme="majorEastAsia"/>
          <w:sz w:val="22"/>
          <w:szCs w:val="22"/>
          <w:lang w:val="en-GB"/>
        </w:rPr>
        <w:t>LED strips</w:t>
      </w:r>
      <w:r w:rsidRPr="6AF6D6F9" w:rsidR="23A3D229">
        <w:rPr>
          <w:rStyle w:val="normaltextrun"/>
          <w:rFonts w:ascii="Arial" w:hAnsi="Arial" w:eastAsia="游ゴシック Light" w:cs="Arial" w:eastAsiaTheme="majorEastAsia"/>
          <w:sz w:val="22"/>
          <w:szCs w:val="22"/>
          <w:lang w:val="en-GB"/>
        </w:rPr>
        <w:t xml:space="preserve">. </w:t>
      </w:r>
      <w:r w:rsidRPr="6AF6D6F9" w:rsidR="45E7DC9F">
        <w:rPr>
          <w:rStyle w:val="normaltextrun"/>
          <w:rFonts w:ascii="Arial" w:hAnsi="Arial" w:eastAsia="游ゴシック Light" w:cs="Arial" w:eastAsiaTheme="majorEastAsia"/>
          <w:sz w:val="22"/>
          <w:szCs w:val="22"/>
          <w:lang w:val="en-GB"/>
        </w:rPr>
        <w:t>This</w:t>
      </w:r>
      <w:r w:rsidRPr="6AF6D6F9" w:rsidR="45E7DC9F">
        <w:rPr>
          <w:rStyle w:val="normaltextrun"/>
          <w:rFonts w:ascii="Arial" w:hAnsi="Arial" w:eastAsia="游ゴシック Light" w:cs="Arial" w:eastAsiaTheme="majorEastAsia"/>
          <w:sz w:val="22"/>
          <w:szCs w:val="22"/>
          <w:lang w:val="en-GB"/>
        </w:rPr>
        <w:t xml:space="preserve"> </w:t>
      </w:r>
      <w:r w:rsidRPr="6AF6D6F9" w:rsidR="45E7DC9F">
        <w:rPr>
          <w:rStyle w:val="normaltextrun"/>
          <w:rFonts w:ascii="Arial" w:hAnsi="Arial" w:eastAsia="游ゴシック Light" w:cs="Arial" w:eastAsiaTheme="majorEastAsia"/>
          <w:sz w:val="22"/>
          <w:szCs w:val="22"/>
          <w:lang w:val="en-GB"/>
        </w:rPr>
        <w:t>price</w:t>
      </w:r>
      <w:r w:rsidRPr="6AF6D6F9" w:rsidR="45E7DC9F">
        <w:rPr>
          <w:rStyle w:val="normaltextrun"/>
          <w:rFonts w:ascii="Arial" w:hAnsi="Arial" w:eastAsia="游ゴシック Light" w:cs="Arial" w:eastAsiaTheme="majorEastAsia"/>
          <w:sz w:val="22"/>
          <w:szCs w:val="22"/>
          <w:lang w:val="en-GB"/>
        </w:rPr>
        <w:t xml:space="preserve"> is </w:t>
      </w:r>
      <w:r w:rsidRPr="6AF6D6F9" w:rsidR="45E7DC9F">
        <w:rPr>
          <w:rStyle w:val="normaltextrun"/>
          <w:rFonts w:ascii="Arial" w:hAnsi="Arial" w:eastAsia="游ゴシック Light" w:cs="Arial" w:eastAsiaTheme="majorEastAsia"/>
          <w:sz w:val="22"/>
          <w:szCs w:val="22"/>
          <w:lang w:val="en-GB"/>
        </w:rPr>
        <w:t>expected</w:t>
      </w:r>
      <w:r w:rsidRPr="6AF6D6F9" w:rsidR="45E7DC9F">
        <w:rPr>
          <w:rStyle w:val="normaltextrun"/>
          <w:rFonts w:ascii="Arial" w:hAnsi="Arial" w:eastAsia="游ゴシック Light" w:cs="Arial" w:eastAsiaTheme="majorEastAsia"/>
          <w:sz w:val="22"/>
          <w:szCs w:val="22"/>
          <w:lang w:val="en-GB"/>
        </w:rPr>
        <w:t xml:space="preserve"> </w:t>
      </w:r>
      <w:r w:rsidRPr="6AF6D6F9" w:rsidR="45E7DC9F">
        <w:rPr>
          <w:rStyle w:val="normaltextrun"/>
          <w:rFonts w:ascii="Arial" w:hAnsi="Arial" w:eastAsia="游ゴシック Light" w:cs="Arial" w:eastAsiaTheme="majorEastAsia"/>
          <w:sz w:val="22"/>
          <w:szCs w:val="22"/>
          <w:lang w:val="en-GB"/>
        </w:rPr>
        <w:t>to</w:t>
      </w:r>
      <w:r w:rsidRPr="6AF6D6F9" w:rsidR="45E7DC9F">
        <w:rPr>
          <w:rStyle w:val="normaltextrun"/>
          <w:rFonts w:ascii="Arial" w:hAnsi="Arial" w:eastAsia="游ゴシック Light" w:cs="Arial" w:eastAsiaTheme="majorEastAsia"/>
          <w:sz w:val="22"/>
          <w:szCs w:val="22"/>
          <w:lang w:val="en-GB"/>
        </w:rPr>
        <w:t xml:space="preserve"> drop a bit </w:t>
      </w:r>
      <w:r w:rsidRPr="6AF6D6F9" w:rsidR="45E7DC9F">
        <w:rPr>
          <w:rStyle w:val="normaltextrun"/>
          <w:rFonts w:ascii="Arial" w:hAnsi="Arial" w:eastAsia="游ゴシック Light" w:cs="Arial" w:eastAsiaTheme="majorEastAsia"/>
          <w:sz w:val="22"/>
          <w:szCs w:val="22"/>
          <w:lang w:val="en-GB"/>
        </w:rPr>
        <w:t>when</w:t>
      </w:r>
      <w:r w:rsidRPr="6AF6D6F9" w:rsidR="45E7DC9F">
        <w:rPr>
          <w:rStyle w:val="normaltextrun"/>
          <w:rFonts w:ascii="Arial" w:hAnsi="Arial" w:eastAsia="游ゴシック Light" w:cs="Arial" w:eastAsiaTheme="majorEastAsia"/>
          <w:sz w:val="22"/>
          <w:szCs w:val="22"/>
          <w:lang w:val="en-GB"/>
        </w:rPr>
        <w:t xml:space="preserve"> </w:t>
      </w:r>
      <w:r w:rsidRPr="6AF6D6F9" w:rsidR="45E7DC9F">
        <w:rPr>
          <w:rStyle w:val="normaltextrun"/>
          <w:rFonts w:ascii="Arial" w:hAnsi="Arial" w:eastAsia="游ゴシック Light" w:cs="Arial" w:eastAsiaTheme="majorEastAsia"/>
          <w:sz w:val="22"/>
          <w:szCs w:val="22"/>
          <w:lang w:val="en-GB"/>
        </w:rPr>
        <w:t>approaching</w:t>
      </w:r>
      <w:r w:rsidRPr="6AF6D6F9" w:rsidR="45E7DC9F">
        <w:rPr>
          <w:rStyle w:val="normaltextrun"/>
          <w:rFonts w:ascii="Arial" w:hAnsi="Arial" w:eastAsia="游ゴシック Light" w:cs="Arial" w:eastAsiaTheme="majorEastAsia"/>
          <w:sz w:val="22"/>
          <w:szCs w:val="22"/>
          <w:lang w:val="en-GB"/>
        </w:rPr>
        <w:t xml:space="preserve"> </w:t>
      </w:r>
      <w:r w:rsidRPr="6AF6D6F9" w:rsidR="45E7DC9F">
        <w:rPr>
          <w:rStyle w:val="normaltextrun"/>
          <w:rFonts w:ascii="Arial" w:hAnsi="Arial" w:eastAsia="游ゴシック Light" w:cs="Arial" w:eastAsiaTheme="majorEastAsia"/>
          <w:sz w:val="22"/>
          <w:szCs w:val="22"/>
          <w:lang w:val="en-GB"/>
        </w:rPr>
        <w:t>vendors</w:t>
      </w:r>
      <w:r w:rsidRPr="6AF6D6F9" w:rsidR="45E7DC9F">
        <w:rPr>
          <w:rStyle w:val="normaltextrun"/>
          <w:rFonts w:ascii="Arial" w:hAnsi="Arial" w:eastAsia="游ゴシック Light" w:cs="Arial" w:eastAsiaTheme="majorEastAsia"/>
          <w:sz w:val="22"/>
          <w:szCs w:val="22"/>
          <w:lang w:val="en-GB"/>
        </w:rPr>
        <w:t xml:space="preserve"> </w:t>
      </w:r>
      <w:r w:rsidRPr="6AF6D6F9" w:rsidR="45E7DC9F">
        <w:rPr>
          <w:rStyle w:val="normaltextrun"/>
          <w:rFonts w:ascii="Arial" w:hAnsi="Arial" w:eastAsia="游ゴシック Light" w:cs="Arial" w:eastAsiaTheme="majorEastAsia"/>
          <w:sz w:val="22"/>
          <w:szCs w:val="22"/>
          <w:lang w:val="en-GB"/>
        </w:rPr>
        <w:t>for</w:t>
      </w:r>
      <w:r w:rsidRPr="6AF6D6F9" w:rsidR="45E7DC9F">
        <w:rPr>
          <w:rStyle w:val="normaltextrun"/>
          <w:rFonts w:ascii="Arial" w:hAnsi="Arial" w:eastAsia="游ゴシック Light" w:cs="Arial" w:eastAsiaTheme="majorEastAsia"/>
          <w:sz w:val="22"/>
          <w:szCs w:val="22"/>
          <w:lang w:val="en-GB"/>
        </w:rPr>
        <w:t xml:space="preserve"> bulk </w:t>
      </w:r>
      <w:r w:rsidRPr="6AF6D6F9" w:rsidR="45E7DC9F">
        <w:rPr>
          <w:rStyle w:val="normaltextrun"/>
          <w:rFonts w:ascii="Arial" w:hAnsi="Arial" w:eastAsia="游ゴシック Light" w:cs="Arial" w:eastAsiaTheme="majorEastAsia"/>
          <w:sz w:val="22"/>
          <w:szCs w:val="22"/>
          <w:lang w:val="en-GB"/>
        </w:rPr>
        <w:t>purchase</w:t>
      </w:r>
      <w:r w:rsidRPr="6AF6D6F9" w:rsidR="45E7DC9F">
        <w:rPr>
          <w:rStyle w:val="normaltextrun"/>
          <w:rFonts w:ascii="Arial" w:hAnsi="Arial" w:eastAsia="游ゴシック Light" w:cs="Arial" w:eastAsiaTheme="majorEastAsia"/>
          <w:sz w:val="22"/>
          <w:szCs w:val="22"/>
          <w:lang w:val="en-GB"/>
        </w:rPr>
        <w:t xml:space="preserve">, but </w:t>
      </w:r>
      <w:r w:rsidRPr="6AF6D6F9" w:rsidR="45E7DC9F">
        <w:rPr>
          <w:rStyle w:val="normaltextrun"/>
          <w:rFonts w:ascii="Arial" w:hAnsi="Arial" w:eastAsia="游ゴシック Light" w:cs="Arial" w:eastAsiaTheme="majorEastAsia"/>
          <w:sz w:val="22"/>
          <w:szCs w:val="22"/>
          <w:lang w:val="en-GB"/>
        </w:rPr>
        <w:t>until</w:t>
      </w:r>
      <w:r w:rsidRPr="6AF6D6F9" w:rsidR="45E7DC9F">
        <w:rPr>
          <w:rStyle w:val="normaltextrun"/>
          <w:rFonts w:ascii="Arial" w:hAnsi="Arial" w:eastAsia="游ゴシック Light" w:cs="Arial" w:eastAsiaTheme="majorEastAsia"/>
          <w:sz w:val="22"/>
          <w:szCs w:val="22"/>
          <w:lang w:val="en-GB"/>
        </w:rPr>
        <w:t xml:space="preserve"> </w:t>
      </w:r>
      <w:r w:rsidRPr="6AF6D6F9" w:rsidR="2FCA446D">
        <w:rPr>
          <w:rStyle w:val="normaltextrun"/>
          <w:rFonts w:ascii="Arial" w:hAnsi="Arial" w:eastAsia="游ゴシック Light" w:cs="Arial" w:eastAsiaTheme="majorEastAsia"/>
          <w:sz w:val="22"/>
          <w:szCs w:val="22"/>
          <w:lang w:val="en-GB"/>
        </w:rPr>
        <w:t>quotation</w:t>
      </w:r>
      <w:r w:rsidRPr="6AF6D6F9" w:rsidR="2FCA446D">
        <w:rPr>
          <w:rStyle w:val="normaltextrun"/>
          <w:rFonts w:ascii="Arial" w:hAnsi="Arial" w:eastAsia="游ゴシック Light" w:cs="Arial" w:eastAsiaTheme="majorEastAsia"/>
          <w:sz w:val="22"/>
          <w:szCs w:val="22"/>
          <w:lang w:val="en-GB"/>
        </w:rPr>
        <w:t xml:space="preserve"> is made </w:t>
      </w:r>
      <w:r w:rsidRPr="6AF6D6F9" w:rsidR="2FCA446D">
        <w:rPr>
          <w:rStyle w:val="normaltextrun"/>
          <w:rFonts w:ascii="Arial" w:hAnsi="Arial" w:eastAsia="游ゴシック Light" w:cs="Arial" w:eastAsiaTheme="majorEastAsia"/>
          <w:sz w:val="22"/>
          <w:szCs w:val="22"/>
          <w:lang w:val="en-GB"/>
        </w:rPr>
        <w:t>it</w:t>
      </w:r>
      <w:r w:rsidRPr="6AF6D6F9" w:rsidR="2FCA446D">
        <w:rPr>
          <w:rStyle w:val="normaltextrun"/>
          <w:rFonts w:ascii="Arial" w:hAnsi="Arial" w:eastAsia="游ゴシック Light" w:cs="Arial" w:eastAsiaTheme="majorEastAsia"/>
          <w:sz w:val="22"/>
          <w:szCs w:val="22"/>
          <w:lang w:val="en-GB"/>
        </w:rPr>
        <w:t xml:space="preserve"> is </w:t>
      </w:r>
      <w:r w:rsidRPr="6AF6D6F9" w:rsidR="2FCA446D">
        <w:rPr>
          <w:rStyle w:val="normaltextrun"/>
          <w:rFonts w:ascii="Arial" w:hAnsi="Arial" w:eastAsia="游ゴシック Light" w:cs="Arial" w:eastAsiaTheme="majorEastAsia"/>
          <w:sz w:val="22"/>
          <w:szCs w:val="22"/>
          <w:lang w:val="en-GB"/>
        </w:rPr>
        <w:t>unknown</w:t>
      </w:r>
      <w:r w:rsidRPr="6AF6D6F9" w:rsidR="2FCA446D">
        <w:rPr>
          <w:rStyle w:val="normaltextrun"/>
          <w:rFonts w:ascii="Arial" w:hAnsi="Arial" w:eastAsia="游ゴシック Light" w:cs="Arial" w:eastAsiaTheme="majorEastAsia"/>
          <w:sz w:val="22"/>
          <w:szCs w:val="22"/>
          <w:lang w:val="en-GB"/>
        </w:rPr>
        <w:t xml:space="preserve"> </w:t>
      </w:r>
      <w:r w:rsidRPr="6AF6D6F9" w:rsidR="2FCA446D">
        <w:rPr>
          <w:rStyle w:val="normaltextrun"/>
          <w:rFonts w:ascii="Arial" w:hAnsi="Arial" w:eastAsia="游ゴシック Light" w:cs="Arial" w:eastAsiaTheme="majorEastAsia"/>
          <w:sz w:val="22"/>
          <w:szCs w:val="22"/>
          <w:lang w:val="en-GB"/>
        </w:rPr>
        <w:t>by</w:t>
      </w:r>
      <w:r w:rsidRPr="6AF6D6F9" w:rsidR="2FCA446D">
        <w:rPr>
          <w:rStyle w:val="normaltextrun"/>
          <w:rFonts w:ascii="Arial" w:hAnsi="Arial" w:eastAsia="游ゴシック Light" w:cs="Arial" w:eastAsiaTheme="majorEastAsia"/>
          <w:sz w:val="22"/>
          <w:szCs w:val="22"/>
          <w:lang w:val="en-GB"/>
        </w:rPr>
        <w:t xml:space="preserve"> </w:t>
      </w:r>
      <w:r w:rsidRPr="6AF6D6F9" w:rsidR="2FCA446D">
        <w:rPr>
          <w:rStyle w:val="normaltextrun"/>
          <w:rFonts w:ascii="Arial" w:hAnsi="Arial" w:eastAsia="游ゴシック Light" w:cs="Arial" w:eastAsiaTheme="majorEastAsia"/>
          <w:sz w:val="22"/>
          <w:szCs w:val="22"/>
          <w:lang w:val="en-GB"/>
        </w:rPr>
        <w:t>how</w:t>
      </w:r>
      <w:r w:rsidRPr="6AF6D6F9" w:rsidR="2FCA446D">
        <w:rPr>
          <w:rStyle w:val="normaltextrun"/>
          <w:rFonts w:ascii="Arial" w:hAnsi="Arial" w:eastAsia="游ゴシック Light" w:cs="Arial" w:eastAsiaTheme="majorEastAsia"/>
          <w:sz w:val="22"/>
          <w:szCs w:val="22"/>
          <w:lang w:val="en-GB"/>
        </w:rPr>
        <w:t xml:space="preserve"> </w:t>
      </w:r>
      <w:r w:rsidRPr="6AF6D6F9" w:rsidR="2FCA446D">
        <w:rPr>
          <w:rStyle w:val="normaltextrun"/>
          <w:rFonts w:ascii="Arial" w:hAnsi="Arial" w:eastAsia="游ゴシック Light" w:cs="Arial" w:eastAsiaTheme="majorEastAsia"/>
          <w:sz w:val="22"/>
          <w:szCs w:val="22"/>
          <w:lang w:val="en-GB"/>
        </w:rPr>
        <w:t>much</w:t>
      </w:r>
      <w:r w:rsidRPr="6AF6D6F9" w:rsidR="2FCA446D">
        <w:rPr>
          <w:rStyle w:val="normaltextrun"/>
          <w:rFonts w:ascii="Arial" w:hAnsi="Arial" w:eastAsia="游ゴシック Light" w:cs="Arial" w:eastAsiaTheme="majorEastAsia"/>
          <w:sz w:val="22"/>
          <w:szCs w:val="22"/>
          <w:lang w:val="en-GB"/>
        </w:rPr>
        <w:t>.</w:t>
      </w:r>
    </w:p>
    <w:p w:rsidR="004E5106" w:rsidP="00DC4B00" w:rsidRDefault="004E5106" w14:paraId="3A6352B6" w14:textId="77777777">
      <w:pPr>
        <w:pStyle w:val="paragraph"/>
        <w:spacing w:before="0" w:beforeAutospacing="0" w:after="0" w:afterAutospacing="0"/>
        <w:textAlignment w:val="baseline"/>
        <w:rPr>
          <w:rStyle w:val="normaltextrun"/>
          <w:rFonts w:ascii="Arial" w:hAnsi="Arial" w:cs="Arial" w:eastAsiaTheme="majorEastAsia"/>
          <w:sz w:val="22"/>
          <w:szCs w:val="22"/>
        </w:rPr>
      </w:pPr>
    </w:p>
    <w:p w:rsidRPr="00CE3FAE" w:rsidR="005424F5" w:rsidP="00DC4B00" w:rsidRDefault="007E6C46" w14:paraId="41B351D4" w14:textId="5EFA59B7">
      <w:pPr>
        <w:pStyle w:val="paragraph"/>
        <w:spacing w:before="0" w:beforeAutospacing="0" w:after="0" w:afterAutospacing="0"/>
        <w:textAlignment w:val="baseline"/>
        <w:rPr>
          <w:rStyle w:val="normaltextrun"/>
          <w:rFonts w:ascii="Arial" w:hAnsi="Arial" w:cs="Arial" w:eastAsiaTheme="majorEastAsia"/>
          <w:sz w:val="22"/>
          <w:szCs w:val="22"/>
        </w:rPr>
      </w:pPr>
      <w:r>
        <w:rPr>
          <w:rStyle w:val="normaltextrun"/>
          <w:rFonts w:ascii="Arial" w:hAnsi="Arial" w:cs="Arial" w:eastAsiaTheme="majorEastAsia"/>
          <w:sz w:val="22"/>
          <w:szCs w:val="22"/>
        </w:rPr>
        <w:t>A detailed breakdown of required components and funding can be found in the appendix</w:t>
      </w:r>
    </w:p>
    <w:p w:rsidRPr="00CE3FAE" w:rsidR="005424F5" w:rsidP="00DC4B00" w:rsidRDefault="005424F5" w14:paraId="03AD885F" w14:textId="77777777">
      <w:pPr>
        <w:pStyle w:val="paragraph"/>
        <w:spacing w:before="0" w:beforeAutospacing="0" w:after="0" w:afterAutospacing="0"/>
        <w:textAlignment w:val="baseline"/>
        <w:rPr>
          <w:rStyle w:val="normaltextrun"/>
          <w:rFonts w:ascii="Arial" w:hAnsi="Arial" w:cs="Arial" w:eastAsiaTheme="majorEastAsia"/>
          <w:sz w:val="22"/>
          <w:szCs w:val="22"/>
        </w:rPr>
      </w:pPr>
    </w:p>
    <w:p w:rsidR="005424F5" w:rsidRDefault="00CE3FAE" w14:paraId="234B8687" w14:textId="1B439AB1">
      <w:pPr>
        <w:rPr>
          <w:rStyle w:val="normaltextrun"/>
          <w:rFonts w:cs="Arial" w:eastAsiaTheme="majorEastAsia"/>
          <w:kern w:val="0"/>
          <w:lang w:eastAsia="nl-NL"/>
          <w14:ligatures w14:val="none"/>
        </w:rPr>
      </w:pPr>
      <w:r>
        <w:rPr>
          <w:rStyle w:val="normaltextrun"/>
          <w:rFonts w:cs="Arial" w:eastAsiaTheme="majorEastAsia"/>
        </w:rPr>
        <w:br w:type="page"/>
      </w:r>
    </w:p>
    <w:p w:rsidRPr="005424F5" w:rsidR="00DC4B00" w:rsidP="004F5FBA" w:rsidRDefault="00DC4B00" w14:paraId="7AB58189" w14:textId="68333223">
      <w:pPr>
        <w:pStyle w:val="Kop1"/>
        <w:rPr>
          <w:rStyle w:val="normaltextrun"/>
          <w:rFonts w:cs="Arial"/>
          <w:sz w:val="44"/>
          <w:szCs w:val="44"/>
        </w:rPr>
      </w:pPr>
      <w:bookmarkStart w:name="_Toc169975625" w:id="110"/>
      <w:bookmarkStart w:name="_Toc169977068" w:id="111"/>
      <w:bookmarkStart w:name="_Toc169977909" w:id="112"/>
      <w:r w:rsidRPr="005424F5">
        <w:rPr>
          <w:rStyle w:val="normaltextrun"/>
          <w:rFonts w:cs="Arial"/>
          <w:sz w:val="44"/>
          <w:szCs w:val="44"/>
        </w:rPr>
        <w:t>7. Conclusion &amp; Recommendations</w:t>
      </w:r>
      <w:bookmarkEnd w:id="110"/>
      <w:bookmarkEnd w:id="111"/>
      <w:bookmarkEnd w:id="112"/>
    </w:p>
    <w:p w:rsidR="00DC4B00" w:rsidP="004F5FBA" w:rsidRDefault="004F5FBA" w14:paraId="2037529E" w14:textId="0F1759F0">
      <w:pPr>
        <w:pStyle w:val="Kop2"/>
        <w:rPr>
          <w:rStyle w:val="eop"/>
          <w:rFonts w:ascii="Arial" w:hAnsi="Arial" w:cs="Arial"/>
          <w:sz w:val="28"/>
          <w:szCs w:val="28"/>
        </w:rPr>
      </w:pPr>
      <w:bookmarkStart w:name="_Toc169975626" w:id="113"/>
      <w:bookmarkStart w:name="_Toc169977069" w:id="114"/>
      <w:bookmarkStart w:name="_Toc169977910" w:id="115"/>
      <w:r>
        <w:rPr>
          <w:rStyle w:val="normaltextrun"/>
          <w:rFonts w:ascii="Arial" w:hAnsi="Arial" w:cs="Arial"/>
          <w:sz w:val="28"/>
          <w:szCs w:val="28"/>
        </w:rPr>
        <w:t xml:space="preserve">7.1 </w:t>
      </w:r>
      <w:r w:rsidRPr="00D16298" w:rsidR="00DC4B00">
        <w:rPr>
          <w:rStyle w:val="normaltextrun"/>
          <w:rFonts w:ascii="Arial" w:hAnsi="Arial" w:cs="Arial"/>
          <w:sz w:val="28"/>
          <w:szCs w:val="28"/>
        </w:rPr>
        <w:t>Conclusion</w:t>
      </w:r>
      <w:bookmarkEnd w:id="113"/>
      <w:bookmarkEnd w:id="114"/>
      <w:bookmarkEnd w:id="115"/>
      <w:r w:rsidRPr="00D16298" w:rsidR="00DC4B00">
        <w:rPr>
          <w:rStyle w:val="eop"/>
          <w:rFonts w:ascii="Arial" w:hAnsi="Arial" w:cs="Arial"/>
          <w:sz w:val="28"/>
          <w:szCs w:val="28"/>
        </w:rPr>
        <w:t> </w:t>
      </w:r>
    </w:p>
    <w:p w:rsidRPr="008810FA" w:rsidR="008810FA" w:rsidP="008810FA" w:rsidRDefault="008810FA" w14:paraId="4A7EEF5B" w14:textId="18820C99">
      <w:r w:rsidRPr="006B1BD7">
        <w:rPr>
          <w:rFonts w:cs="Arial"/>
        </w:rPr>
        <w:t xml:space="preserve">The report details the process of designing and developing the "Echoes in Motion" installation for the </w:t>
      </w:r>
      <w:r w:rsidR="00094DC0">
        <w:rPr>
          <w:rFonts w:cs="Arial"/>
        </w:rPr>
        <w:t>GLOW</w:t>
      </w:r>
      <w:r w:rsidRPr="006B1BD7">
        <w:rPr>
          <w:rFonts w:cs="Arial"/>
        </w:rPr>
        <w:t xml:space="preserve"> Festival. It highlights the importance of innovation, collaboration, and technical skills in creating an interactive light art installation.</w:t>
      </w:r>
    </w:p>
    <w:p w:rsidRPr="00A83051" w:rsidR="00A83051" w:rsidP="004F5FBA" w:rsidRDefault="004F5FBA" w14:paraId="67EB0CF8" w14:textId="72F01DC9">
      <w:pPr>
        <w:pStyle w:val="Kop2"/>
        <w:rPr>
          <w:rStyle w:val="eop"/>
          <w:rFonts w:ascii="Arial" w:hAnsi="Arial" w:cs="Arial"/>
          <w:sz w:val="28"/>
          <w:szCs w:val="28"/>
        </w:rPr>
      </w:pPr>
      <w:bookmarkStart w:name="_Toc169975627" w:id="116"/>
      <w:bookmarkStart w:name="_Toc169977070" w:id="117"/>
      <w:bookmarkStart w:name="_Toc169977911" w:id="118"/>
      <w:r>
        <w:rPr>
          <w:rStyle w:val="normaltextrun"/>
          <w:rFonts w:ascii="Arial" w:hAnsi="Arial" w:cs="Arial"/>
          <w:sz w:val="28"/>
          <w:szCs w:val="28"/>
        </w:rPr>
        <w:t xml:space="preserve">7.2 </w:t>
      </w:r>
      <w:r w:rsidRPr="00D16298" w:rsidR="00DC4B00">
        <w:rPr>
          <w:rStyle w:val="normaltextrun"/>
          <w:rFonts w:ascii="Arial" w:hAnsi="Arial" w:cs="Arial"/>
          <w:sz w:val="28"/>
          <w:szCs w:val="28"/>
        </w:rPr>
        <w:t>Recommendations</w:t>
      </w:r>
      <w:bookmarkEnd w:id="116"/>
      <w:bookmarkEnd w:id="117"/>
      <w:bookmarkEnd w:id="118"/>
    </w:p>
    <w:p w:rsidR="00880FAB" w:rsidP="00A83051" w:rsidRDefault="00120B36" w14:paraId="56D75644" w14:textId="0690EEE1">
      <w:pPr>
        <w:pStyle w:val="paragraph"/>
        <w:spacing w:before="0" w:beforeAutospacing="0" w:after="0" w:afterAutospacing="0"/>
        <w:textAlignment w:val="baseline"/>
        <w:rPr>
          <w:rStyle w:val="eop"/>
          <w:rFonts w:ascii="Arial" w:hAnsi="Arial" w:cs="Arial" w:eastAsiaTheme="majorEastAsia"/>
          <w:b/>
          <w:bCs/>
          <w:sz w:val="22"/>
          <w:szCs w:val="22"/>
        </w:rPr>
      </w:pPr>
      <w:r>
        <w:rPr>
          <w:rStyle w:val="eop"/>
          <w:rFonts w:ascii="Arial" w:hAnsi="Arial" w:cs="Arial" w:eastAsiaTheme="majorEastAsia"/>
          <w:b/>
          <w:bCs/>
          <w:sz w:val="22"/>
          <w:szCs w:val="22"/>
        </w:rPr>
        <w:t>Mechanical</w:t>
      </w:r>
    </w:p>
    <w:p w:rsidRPr="00BA3D30" w:rsidR="00120B36" w:rsidP="6AF6D6F9" w:rsidRDefault="009F5D11" w14:paraId="16CDDE3E" w14:textId="475B5BAC">
      <w:pPr>
        <w:pStyle w:val="paragraph"/>
        <w:spacing w:before="0" w:beforeAutospacing="off" w:after="0" w:afterAutospacing="off"/>
        <w:textAlignment w:val="baseline"/>
        <w:rPr>
          <w:rStyle w:val="eop"/>
          <w:rFonts w:ascii="Arial" w:hAnsi="Arial" w:eastAsia="游ゴシック Light" w:cs="Arial" w:eastAsiaTheme="majorEastAsia"/>
          <w:sz w:val="22"/>
          <w:szCs w:val="22"/>
          <w:lang w:val="en-GB"/>
        </w:rPr>
      </w:pPr>
      <w:r w:rsidRPr="6AF6D6F9" w:rsidR="0869C4DC">
        <w:rPr>
          <w:rStyle w:val="eop"/>
          <w:rFonts w:ascii="Arial" w:hAnsi="Arial" w:eastAsia="游ゴシック Light" w:cs="Arial" w:eastAsiaTheme="majorEastAsia"/>
          <w:sz w:val="22"/>
          <w:szCs w:val="22"/>
          <w:lang w:val="en-GB"/>
        </w:rPr>
        <w:t xml:space="preserve">For </w:t>
      </w:r>
      <w:r w:rsidRPr="6AF6D6F9" w:rsidR="0869C4DC">
        <w:rPr>
          <w:rStyle w:val="eop"/>
          <w:rFonts w:ascii="Arial" w:hAnsi="Arial" w:eastAsia="游ゴシック Light" w:cs="Arial" w:eastAsiaTheme="majorEastAsia"/>
          <w:sz w:val="22"/>
          <w:szCs w:val="22"/>
          <w:lang w:val="en-GB"/>
        </w:rPr>
        <w:t>the</w:t>
      </w:r>
      <w:r w:rsidRPr="6AF6D6F9" w:rsidR="0869C4DC">
        <w:rPr>
          <w:rStyle w:val="eop"/>
          <w:rFonts w:ascii="Arial" w:hAnsi="Arial" w:eastAsia="游ゴシック Light" w:cs="Arial" w:eastAsiaTheme="majorEastAsia"/>
          <w:sz w:val="22"/>
          <w:szCs w:val="22"/>
          <w:lang w:val="en-GB"/>
        </w:rPr>
        <w:t xml:space="preserve"> </w:t>
      </w:r>
      <w:r w:rsidRPr="6AF6D6F9" w:rsidR="0869C4DC">
        <w:rPr>
          <w:rStyle w:val="eop"/>
          <w:rFonts w:ascii="Arial" w:hAnsi="Arial" w:eastAsia="游ゴシック Light" w:cs="Arial" w:eastAsiaTheme="majorEastAsia"/>
          <w:sz w:val="22"/>
          <w:szCs w:val="22"/>
          <w:lang w:val="en-GB"/>
        </w:rPr>
        <w:t>mechanical</w:t>
      </w:r>
      <w:r w:rsidRPr="6AF6D6F9" w:rsidR="0869C4DC">
        <w:rPr>
          <w:rStyle w:val="eop"/>
          <w:rFonts w:ascii="Arial" w:hAnsi="Arial" w:eastAsia="游ゴシック Light" w:cs="Arial" w:eastAsiaTheme="majorEastAsia"/>
          <w:sz w:val="22"/>
          <w:szCs w:val="22"/>
          <w:lang w:val="en-GB"/>
        </w:rPr>
        <w:t xml:space="preserve"> </w:t>
      </w:r>
      <w:r w:rsidRPr="6AF6D6F9" w:rsidR="4AEA9D74">
        <w:rPr>
          <w:rStyle w:val="eop"/>
          <w:rFonts w:ascii="Arial" w:hAnsi="Arial" w:eastAsia="游ゴシック Light" w:cs="Arial" w:eastAsiaTheme="majorEastAsia"/>
          <w:sz w:val="22"/>
          <w:szCs w:val="22"/>
          <w:lang w:val="en-GB"/>
        </w:rPr>
        <w:t xml:space="preserve">part of </w:t>
      </w:r>
      <w:r w:rsidRPr="6AF6D6F9" w:rsidR="4AEA9D74">
        <w:rPr>
          <w:rStyle w:val="eop"/>
          <w:rFonts w:ascii="Arial" w:hAnsi="Arial" w:eastAsia="游ゴシック Light" w:cs="Arial" w:eastAsiaTheme="majorEastAsia"/>
          <w:sz w:val="22"/>
          <w:szCs w:val="22"/>
          <w:lang w:val="en-GB"/>
        </w:rPr>
        <w:t>the</w:t>
      </w:r>
      <w:r w:rsidRPr="6AF6D6F9" w:rsidR="4AEA9D74">
        <w:rPr>
          <w:rStyle w:val="eop"/>
          <w:rFonts w:ascii="Arial" w:hAnsi="Arial" w:eastAsia="游ゴシック Light" w:cs="Arial" w:eastAsiaTheme="majorEastAsia"/>
          <w:sz w:val="22"/>
          <w:szCs w:val="22"/>
          <w:lang w:val="en-GB"/>
        </w:rPr>
        <w:t xml:space="preserve"> </w:t>
      </w:r>
      <w:r w:rsidRPr="6AF6D6F9" w:rsidR="4AEA9D74">
        <w:rPr>
          <w:rStyle w:val="eop"/>
          <w:rFonts w:ascii="Arial" w:hAnsi="Arial" w:eastAsia="游ゴシック Light" w:cs="Arial" w:eastAsiaTheme="majorEastAsia"/>
          <w:sz w:val="22"/>
          <w:szCs w:val="22"/>
          <w:lang w:val="en-GB"/>
        </w:rPr>
        <w:t>installation</w:t>
      </w:r>
      <w:r w:rsidRPr="6AF6D6F9" w:rsidR="63536EE4">
        <w:rPr>
          <w:rStyle w:val="eop"/>
          <w:rFonts w:ascii="Arial" w:hAnsi="Arial" w:eastAsia="游ゴシック Light" w:cs="Arial" w:eastAsiaTheme="majorEastAsia"/>
          <w:sz w:val="22"/>
          <w:szCs w:val="22"/>
          <w:lang w:val="en-GB"/>
        </w:rPr>
        <w:t xml:space="preserve"> </w:t>
      </w:r>
      <w:r w:rsidRPr="6AF6D6F9" w:rsidR="63536EE4">
        <w:rPr>
          <w:rStyle w:val="eop"/>
          <w:rFonts w:ascii="Arial" w:hAnsi="Arial" w:eastAsia="游ゴシック Light" w:cs="Arial" w:eastAsiaTheme="majorEastAsia"/>
          <w:sz w:val="22"/>
          <w:szCs w:val="22"/>
          <w:lang w:val="en-GB"/>
        </w:rPr>
        <w:t xml:space="preserve">a </w:t>
      </w:r>
      <w:r w:rsidRPr="6AF6D6F9" w:rsidR="6CAC127D">
        <w:rPr>
          <w:rStyle w:val="eop"/>
          <w:rFonts w:ascii="Arial" w:hAnsi="Arial" w:eastAsia="游ゴシック Light" w:cs="Arial" w:eastAsiaTheme="majorEastAsia"/>
          <w:sz w:val="22"/>
          <w:szCs w:val="22"/>
          <w:lang w:val="en-GB"/>
        </w:rPr>
        <w:t>number</w:t>
      </w:r>
      <w:r w:rsidRPr="6AF6D6F9" w:rsidR="6CAC127D">
        <w:rPr>
          <w:rStyle w:val="eop"/>
          <w:rFonts w:ascii="Arial" w:hAnsi="Arial" w:eastAsia="游ゴシック Light" w:cs="Arial" w:eastAsiaTheme="majorEastAsia"/>
          <w:sz w:val="22"/>
          <w:szCs w:val="22"/>
          <w:lang w:val="en-GB"/>
        </w:rPr>
        <w:t xml:space="preserve"> of</w:t>
      </w:r>
      <w:r w:rsidRPr="6AF6D6F9" w:rsidR="63536EE4">
        <w:rPr>
          <w:rStyle w:val="eop"/>
          <w:rFonts w:ascii="Arial" w:hAnsi="Arial" w:eastAsia="游ゴシック Light" w:cs="Arial" w:eastAsiaTheme="majorEastAsia"/>
          <w:sz w:val="22"/>
          <w:szCs w:val="22"/>
          <w:lang w:val="en-GB"/>
        </w:rPr>
        <w:t xml:space="preserve"> </w:t>
      </w:r>
      <w:r w:rsidRPr="6AF6D6F9" w:rsidR="63536EE4">
        <w:rPr>
          <w:rStyle w:val="eop"/>
          <w:rFonts w:ascii="Arial" w:hAnsi="Arial" w:eastAsia="游ゴシック Light" w:cs="Arial" w:eastAsiaTheme="majorEastAsia"/>
          <w:sz w:val="22"/>
          <w:szCs w:val="22"/>
          <w:lang w:val="en-GB"/>
        </w:rPr>
        <w:t>things</w:t>
      </w:r>
      <w:r w:rsidRPr="6AF6D6F9" w:rsidR="63536EE4">
        <w:rPr>
          <w:rStyle w:val="eop"/>
          <w:rFonts w:ascii="Arial" w:hAnsi="Arial" w:eastAsia="游ゴシック Light" w:cs="Arial" w:eastAsiaTheme="majorEastAsia"/>
          <w:sz w:val="22"/>
          <w:szCs w:val="22"/>
          <w:lang w:val="en-GB"/>
        </w:rPr>
        <w:t xml:space="preserve"> </w:t>
      </w:r>
      <w:r w:rsidRPr="6AF6D6F9" w:rsidR="6FFECCE1">
        <w:rPr>
          <w:rStyle w:val="eop"/>
          <w:rFonts w:ascii="Arial" w:hAnsi="Arial" w:eastAsia="游ゴシック Light" w:cs="Arial" w:eastAsiaTheme="majorEastAsia"/>
          <w:sz w:val="22"/>
          <w:szCs w:val="22"/>
          <w:lang w:val="en-GB"/>
        </w:rPr>
        <w:t>could</w:t>
      </w:r>
      <w:r w:rsidRPr="6AF6D6F9" w:rsidR="6FFECCE1">
        <w:rPr>
          <w:rStyle w:val="eop"/>
          <w:rFonts w:ascii="Arial" w:hAnsi="Arial" w:eastAsia="游ゴシック Light" w:cs="Arial" w:eastAsiaTheme="majorEastAsia"/>
          <w:sz w:val="22"/>
          <w:szCs w:val="22"/>
          <w:lang w:val="en-GB"/>
        </w:rPr>
        <w:t xml:space="preserve"> </w:t>
      </w:r>
      <w:r w:rsidRPr="6AF6D6F9" w:rsidR="6FFECCE1">
        <w:rPr>
          <w:rStyle w:val="eop"/>
          <w:rFonts w:ascii="Arial" w:hAnsi="Arial" w:eastAsia="游ゴシック Light" w:cs="Arial" w:eastAsiaTheme="majorEastAsia"/>
          <w:sz w:val="22"/>
          <w:szCs w:val="22"/>
          <w:lang w:val="en-GB"/>
        </w:rPr>
        <w:t>be</w:t>
      </w:r>
      <w:r w:rsidRPr="6AF6D6F9" w:rsidR="6FFECCE1">
        <w:rPr>
          <w:rStyle w:val="eop"/>
          <w:rFonts w:ascii="Arial" w:hAnsi="Arial" w:eastAsia="游ゴシック Light" w:cs="Arial" w:eastAsiaTheme="majorEastAsia"/>
          <w:sz w:val="22"/>
          <w:szCs w:val="22"/>
          <w:lang w:val="en-GB"/>
        </w:rPr>
        <w:t xml:space="preserve"> </w:t>
      </w:r>
      <w:r w:rsidRPr="6AF6D6F9" w:rsidR="474374AA">
        <w:rPr>
          <w:rStyle w:val="eop"/>
          <w:rFonts w:ascii="Arial" w:hAnsi="Arial" w:eastAsia="游ゴシック Light" w:cs="Arial" w:eastAsiaTheme="majorEastAsia"/>
          <w:sz w:val="22"/>
          <w:szCs w:val="22"/>
          <w:lang w:val="en-GB"/>
        </w:rPr>
        <w:t>recommended</w:t>
      </w:r>
      <w:r w:rsidRPr="6AF6D6F9" w:rsidR="7B692BBD">
        <w:rPr>
          <w:rStyle w:val="eop"/>
          <w:rFonts w:ascii="Arial" w:hAnsi="Arial" w:eastAsia="游ゴシック Light" w:cs="Arial" w:eastAsiaTheme="majorEastAsia"/>
          <w:sz w:val="22"/>
          <w:szCs w:val="22"/>
          <w:lang w:val="en-GB"/>
        </w:rPr>
        <w:t xml:space="preserve"> </w:t>
      </w:r>
      <w:r w:rsidRPr="6AF6D6F9" w:rsidR="7B692BBD">
        <w:rPr>
          <w:rStyle w:val="eop"/>
          <w:rFonts w:ascii="Arial" w:hAnsi="Arial" w:eastAsia="游ゴシック Light" w:cs="Arial" w:eastAsiaTheme="majorEastAsia"/>
          <w:sz w:val="22"/>
          <w:szCs w:val="22"/>
          <w:lang w:val="en-GB"/>
        </w:rPr>
        <w:t>for</w:t>
      </w:r>
      <w:r w:rsidRPr="6AF6D6F9" w:rsidR="7B692BBD">
        <w:rPr>
          <w:rStyle w:val="eop"/>
          <w:rFonts w:ascii="Arial" w:hAnsi="Arial" w:eastAsia="游ゴシック Light" w:cs="Arial" w:eastAsiaTheme="majorEastAsia"/>
          <w:sz w:val="22"/>
          <w:szCs w:val="22"/>
          <w:lang w:val="en-GB"/>
        </w:rPr>
        <w:t xml:space="preserve"> </w:t>
      </w:r>
      <w:r w:rsidRPr="6AF6D6F9" w:rsidR="7B692BBD">
        <w:rPr>
          <w:rStyle w:val="eop"/>
          <w:rFonts w:ascii="Arial" w:hAnsi="Arial" w:eastAsia="游ゴシック Light" w:cs="Arial" w:eastAsiaTheme="majorEastAsia"/>
          <w:sz w:val="22"/>
          <w:szCs w:val="22"/>
          <w:lang w:val="en-GB"/>
        </w:rPr>
        <w:t>the</w:t>
      </w:r>
      <w:r w:rsidRPr="6AF6D6F9" w:rsidR="7B692BBD">
        <w:rPr>
          <w:rStyle w:val="eop"/>
          <w:rFonts w:ascii="Arial" w:hAnsi="Arial" w:eastAsia="游ゴシック Light" w:cs="Arial" w:eastAsiaTheme="majorEastAsia"/>
          <w:sz w:val="22"/>
          <w:szCs w:val="22"/>
          <w:lang w:val="en-GB"/>
        </w:rPr>
        <w:t xml:space="preserve"> </w:t>
      </w:r>
      <w:r w:rsidRPr="6AF6D6F9" w:rsidR="474374AA">
        <w:rPr>
          <w:rStyle w:val="eop"/>
          <w:rFonts w:ascii="Arial" w:hAnsi="Arial" w:eastAsia="游ゴシック Light" w:cs="Arial" w:eastAsiaTheme="majorEastAsia"/>
          <w:sz w:val="22"/>
          <w:szCs w:val="22"/>
          <w:lang w:val="en-GB"/>
        </w:rPr>
        <w:t>future</w:t>
      </w:r>
      <w:r w:rsidRPr="6AF6D6F9" w:rsidR="474374AA">
        <w:rPr>
          <w:rStyle w:val="eop"/>
          <w:rFonts w:ascii="Arial" w:hAnsi="Arial" w:eastAsia="游ゴシック Light" w:cs="Arial" w:eastAsiaTheme="majorEastAsia"/>
          <w:sz w:val="22"/>
          <w:szCs w:val="22"/>
          <w:lang w:val="en-GB"/>
        </w:rPr>
        <w:t>:</w:t>
      </w:r>
    </w:p>
    <w:p w:rsidRPr="00BA3D30" w:rsidR="00EE1EF3" w:rsidP="00EB3C35" w:rsidRDefault="006D4638" w14:paraId="46E0F82F" w14:textId="595AEA2C">
      <w:pPr>
        <w:pStyle w:val="paragraph"/>
        <w:numPr>
          <w:ilvl w:val="0"/>
          <w:numId w:val="9"/>
        </w:numPr>
        <w:spacing w:before="0" w:beforeAutospacing="0" w:after="0" w:afterAutospacing="0"/>
        <w:textAlignment w:val="baseline"/>
        <w:rPr>
          <w:rStyle w:val="eop"/>
          <w:rFonts w:ascii="Arial" w:hAnsi="Arial" w:cs="Arial" w:eastAsiaTheme="majorEastAsia"/>
          <w:sz w:val="22"/>
          <w:szCs w:val="22"/>
        </w:rPr>
      </w:pPr>
      <w:r>
        <w:rPr>
          <w:rStyle w:val="eop"/>
          <w:rFonts w:ascii="Arial" w:hAnsi="Arial" w:cs="Arial" w:eastAsiaTheme="majorEastAsia"/>
          <w:sz w:val="22"/>
          <w:szCs w:val="22"/>
        </w:rPr>
        <w:t xml:space="preserve">The </w:t>
      </w:r>
      <w:r w:rsidR="00A36466">
        <w:rPr>
          <w:rStyle w:val="eop"/>
          <w:rFonts w:ascii="Arial" w:hAnsi="Arial" w:cs="Arial" w:eastAsiaTheme="majorEastAsia"/>
          <w:sz w:val="22"/>
          <w:szCs w:val="22"/>
        </w:rPr>
        <w:t xml:space="preserve">pipes could be of </w:t>
      </w:r>
      <w:r w:rsidR="004705F7">
        <w:rPr>
          <w:rStyle w:val="eop"/>
          <w:rFonts w:ascii="Arial" w:hAnsi="Arial" w:cs="Arial" w:eastAsiaTheme="majorEastAsia"/>
          <w:sz w:val="22"/>
          <w:szCs w:val="22"/>
        </w:rPr>
        <w:t>a different type of material</w:t>
      </w:r>
      <w:r w:rsidR="006F3C0C">
        <w:rPr>
          <w:rStyle w:val="eop"/>
          <w:rFonts w:ascii="Arial" w:hAnsi="Arial" w:cs="Arial" w:eastAsiaTheme="majorEastAsia"/>
          <w:sz w:val="22"/>
          <w:szCs w:val="22"/>
        </w:rPr>
        <w:t xml:space="preserve">, </w:t>
      </w:r>
      <w:r w:rsidR="0067470C">
        <w:rPr>
          <w:rStyle w:val="eop"/>
          <w:rFonts w:ascii="Arial" w:hAnsi="Arial" w:cs="Arial" w:eastAsiaTheme="majorEastAsia"/>
          <w:sz w:val="22"/>
          <w:szCs w:val="22"/>
        </w:rPr>
        <w:t xml:space="preserve">this to ensure that </w:t>
      </w:r>
      <w:r w:rsidR="00136E2A">
        <w:rPr>
          <w:rStyle w:val="eop"/>
          <w:rFonts w:ascii="Arial" w:hAnsi="Arial" w:cs="Arial" w:eastAsiaTheme="majorEastAsia"/>
          <w:sz w:val="22"/>
          <w:szCs w:val="22"/>
        </w:rPr>
        <w:t>the pipes</w:t>
      </w:r>
      <w:r w:rsidR="00AC270F">
        <w:rPr>
          <w:rStyle w:val="eop"/>
          <w:rFonts w:ascii="Arial" w:hAnsi="Arial" w:cs="Arial" w:eastAsiaTheme="majorEastAsia"/>
          <w:sz w:val="22"/>
          <w:szCs w:val="22"/>
        </w:rPr>
        <w:t xml:space="preserve"> would not break while building up the prototype.</w:t>
      </w:r>
    </w:p>
    <w:p w:rsidRPr="00BA3D30" w:rsidR="00377B20" w:rsidP="00BE4B75" w:rsidRDefault="0016127B" w14:paraId="036CF813" w14:textId="6E75F168">
      <w:pPr>
        <w:pStyle w:val="paragraph"/>
        <w:numPr>
          <w:ilvl w:val="0"/>
          <w:numId w:val="9"/>
        </w:numPr>
        <w:spacing w:before="0" w:beforeAutospacing="0" w:after="0" w:afterAutospacing="0"/>
        <w:textAlignment w:val="baseline"/>
        <w:rPr>
          <w:rStyle w:val="eop"/>
          <w:rFonts w:ascii="Arial" w:hAnsi="Arial" w:cs="Arial" w:eastAsiaTheme="majorEastAsia"/>
          <w:sz w:val="22"/>
          <w:szCs w:val="22"/>
        </w:rPr>
      </w:pPr>
      <w:r>
        <w:rPr>
          <w:rStyle w:val="eop"/>
          <w:rFonts w:ascii="Arial" w:hAnsi="Arial" w:cs="Arial" w:eastAsiaTheme="majorEastAsia"/>
          <w:sz w:val="22"/>
          <w:szCs w:val="22"/>
        </w:rPr>
        <w:t xml:space="preserve">It is recommended to find a better way </w:t>
      </w:r>
      <w:r w:rsidR="005440C7">
        <w:rPr>
          <w:rStyle w:val="eop"/>
          <w:rFonts w:ascii="Arial" w:hAnsi="Arial" w:cs="Arial" w:eastAsiaTheme="majorEastAsia"/>
          <w:sz w:val="22"/>
          <w:szCs w:val="22"/>
        </w:rPr>
        <w:t>fo</w:t>
      </w:r>
      <w:r w:rsidR="00BF3A87">
        <w:rPr>
          <w:rStyle w:val="eop"/>
          <w:rFonts w:ascii="Arial" w:hAnsi="Arial" w:cs="Arial" w:eastAsiaTheme="majorEastAsia"/>
          <w:sz w:val="22"/>
          <w:szCs w:val="22"/>
        </w:rPr>
        <w:t>r</w:t>
      </w:r>
      <w:r w:rsidR="007C3C07">
        <w:rPr>
          <w:rStyle w:val="eop"/>
          <w:rFonts w:ascii="Arial" w:hAnsi="Arial" w:cs="Arial" w:eastAsiaTheme="majorEastAsia"/>
          <w:sz w:val="22"/>
          <w:szCs w:val="22"/>
        </w:rPr>
        <w:t xml:space="preserve"> the LEDs </w:t>
      </w:r>
      <w:r w:rsidR="00FD38F1">
        <w:rPr>
          <w:rStyle w:val="eop"/>
          <w:rFonts w:ascii="Arial" w:hAnsi="Arial" w:cs="Arial" w:eastAsiaTheme="majorEastAsia"/>
          <w:sz w:val="22"/>
          <w:szCs w:val="22"/>
        </w:rPr>
        <w:t xml:space="preserve">to </w:t>
      </w:r>
      <w:r w:rsidR="00611609">
        <w:rPr>
          <w:rStyle w:val="eop"/>
          <w:rFonts w:ascii="Arial" w:hAnsi="Arial" w:cs="Arial" w:eastAsiaTheme="majorEastAsia"/>
          <w:sz w:val="22"/>
          <w:szCs w:val="22"/>
        </w:rPr>
        <w:t xml:space="preserve">be equally distributed </w:t>
      </w:r>
      <w:r w:rsidR="00720A35">
        <w:rPr>
          <w:rStyle w:val="eop"/>
          <w:rFonts w:ascii="Arial" w:hAnsi="Arial" w:cs="Arial" w:eastAsiaTheme="majorEastAsia"/>
          <w:sz w:val="22"/>
          <w:szCs w:val="22"/>
        </w:rPr>
        <w:t>on</w:t>
      </w:r>
      <w:r w:rsidR="00611609">
        <w:rPr>
          <w:rStyle w:val="eop"/>
          <w:rFonts w:ascii="Arial" w:hAnsi="Arial" w:cs="Arial" w:eastAsiaTheme="majorEastAsia"/>
          <w:sz w:val="22"/>
          <w:szCs w:val="22"/>
        </w:rPr>
        <w:t xml:space="preserve"> the inner transparent pipes</w:t>
      </w:r>
      <w:r w:rsidR="00C47276">
        <w:rPr>
          <w:rStyle w:val="eop"/>
          <w:rFonts w:ascii="Arial" w:hAnsi="Arial" w:cs="Arial" w:eastAsiaTheme="majorEastAsia"/>
          <w:sz w:val="22"/>
          <w:szCs w:val="22"/>
        </w:rPr>
        <w:t xml:space="preserve">. Now the LEDs </w:t>
      </w:r>
      <w:r w:rsidR="00D22C1E">
        <w:rPr>
          <w:rStyle w:val="eop"/>
          <w:rFonts w:ascii="Arial" w:hAnsi="Arial" w:cs="Arial" w:eastAsiaTheme="majorEastAsia"/>
          <w:sz w:val="22"/>
          <w:szCs w:val="22"/>
        </w:rPr>
        <w:t xml:space="preserve">can be seen </w:t>
      </w:r>
      <w:r w:rsidR="00517A56">
        <w:rPr>
          <w:rStyle w:val="eop"/>
          <w:rFonts w:ascii="Arial" w:hAnsi="Arial" w:cs="Arial" w:eastAsiaTheme="majorEastAsia"/>
          <w:sz w:val="22"/>
          <w:szCs w:val="22"/>
        </w:rPr>
        <w:t>from the outside.</w:t>
      </w:r>
    </w:p>
    <w:p w:rsidRPr="00BA3D30" w:rsidR="00517A56" w:rsidP="6AF6D6F9" w:rsidRDefault="00444551" w14:paraId="4B8DF982" w14:textId="387D1B98">
      <w:pPr>
        <w:pStyle w:val="paragraph"/>
        <w:numPr>
          <w:ilvl w:val="0"/>
          <w:numId w:val="9"/>
        </w:numPr>
        <w:spacing w:before="0" w:beforeAutospacing="off" w:after="0" w:afterAutospacing="off"/>
        <w:textAlignment w:val="baseline"/>
        <w:rPr>
          <w:rStyle w:val="eop"/>
          <w:rFonts w:ascii="Arial" w:hAnsi="Arial" w:eastAsia="游ゴシック Light" w:cs="Arial" w:eastAsiaTheme="majorEastAsia"/>
          <w:sz w:val="22"/>
          <w:szCs w:val="22"/>
          <w:lang w:val="en-GB"/>
        </w:rPr>
      </w:pPr>
      <w:r w:rsidRPr="6AF6D6F9" w:rsidR="6B29EBE8">
        <w:rPr>
          <w:rStyle w:val="eop"/>
          <w:rFonts w:ascii="Arial" w:hAnsi="Arial" w:eastAsia="游ゴシック Light" w:cs="Arial" w:eastAsiaTheme="majorEastAsia"/>
          <w:sz w:val="22"/>
          <w:szCs w:val="22"/>
          <w:lang w:val="en-GB"/>
        </w:rPr>
        <w:t xml:space="preserve">In </w:t>
      </w:r>
      <w:r w:rsidRPr="6AF6D6F9" w:rsidR="6B29EBE8">
        <w:rPr>
          <w:rStyle w:val="eop"/>
          <w:rFonts w:ascii="Arial" w:hAnsi="Arial" w:eastAsia="游ゴシック Light" w:cs="Arial" w:eastAsiaTheme="majorEastAsia"/>
          <w:sz w:val="22"/>
          <w:szCs w:val="22"/>
          <w:lang w:val="en-GB"/>
        </w:rPr>
        <w:t>the</w:t>
      </w:r>
      <w:r w:rsidRPr="6AF6D6F9" w:rsidR="6B29EBE8">
        <w:rPr>
          <w:rStyle w:val="eop"/>
          <w:rFonts w:ascii="Arial" w:hAnsi="Arial" w:eastAsia="游ゴシック Light" w:cs="Arial" w:eastAsiaTheme="majorEastAsia"/>
          <w:sz w:val="22"/>
          <w:szCs w:val="22"/>
          <w:lang w:val="en-GB"/>
        </w:rPr>
        <w:t xml:space="preserve"> prototype, </w:t>
      </w:r>
      <w:r w:rsidRPr="6AF6D6F9" w:rsidR="7558F376">
        <w:rPr>
          <w:rStyle w:val="eop"/>
          <w:rFonts w:ascii="Arial" w:hAnsi="Arial" w:eastAsia="游ゴシック Light" w:cs="Arial" w:eastAsiaTheme="majorEastAsia"/>
          <w:sz w:val="22"/>
          <w:szCs w:val="22"/>
          <w:lang w:val="en-GB"/>
        </w:rPr>
        <w:t>satin</w:t>
      </w:r>
      <w:r w:rsidRPr="6AF6D6F9" w:rsidR="7558F376">
        <w:rPr>
          <w:rStyle w:val="eop"/>
          <w:rFonts w:ascii="Arial" w:hAnsi="Arial" w:eastAsia="游ゴシック Light" w:cs="Arial" w:eastAsiaTheme="majorEastAsia"/>
          <w:sz w:val="22"/>
          <w:szCs w:val="22"/>
          <w:lang w:val="en-GB"/>
        </w:rPr>
        <w:t xml:space="preserve"> </w:t>
      </w:r>
      <w:r w:rsidRPr="6AF6D6F9" w:rsidR="6130D74B">
        <w:rPr>
          <w:rStyle w:val="eop"/>
          <w:rFonts w:ascii="Arial" w:hAnsi="Arial" w:eastAsia="游ゴシック Light" w:cs="Arial" w:eastAsiaTheme="majorEastAsia"/>
          <w:sz w:val="22"/>
          <w:szCs w:val="22"/>
          <w:lang w:val="en-GB"/>
        </w:rPr>
        <w:t>and</w:t>
      </w:r>
      <w:r w:rsidRPr="6AF6D6F9" w:rsidR="6130D74B">
        <w:rPr>
          <w:rStyle w:val="eop"/>
          <w:rFonts w:ascii="Arial" w:hAnsi="Arial" w:eastAsia="游ゴシック Light" w:cs="Arial" w:eastAsiaTheme="majorEastAsia"/>
          <w:sz w:val="22"/>
          <w:szCs w:val="22"/>
          <w:lang w:val="en-GB"/>
        </w:rPr>
        <w:t xml:space="preserve"> </w:t>
      </w:r>
      <w:r w:rsidRPr="6AF6D6F9" w:rsidR="6130D74B">
        <w:rPr>
          <w:rStyle w:val="eop"/>
          <w:rFonts w:ascii="Arial" w:hAnsi="Arial" w:eastAsia="游ゴシック Light" w:cs="Arial" w:eastAsiaTheme="majorEastAsia"/>
          <w:sz w:val="22"/>
          <w:szCs w:val="22"/>
          <w:lang w:val="en-GB"/>
        </w:rPr>
        <w:t>transparent</w:t>
      </w:r>
      <w:r w:rsidRPr="6AF6D6F9" w:rsidR="6130D74B">
        <w:rPr>
          <w:rStyle w:val="eop"/>
          <w:rFonts w:ascii="Arial" w:hAnsi="Arial" w:eastAsia="游ゴシック Light" w:cs="Arial" w:eastAsiaTheme="majorEastAsia"/>
          <w:sz w:val="22"/>
          <w:szCs w:val="22"/>
          <w:lang w:val="en-GB"/>
        </w:rPr>
        <w:t xml:space="preserve"> </w:t>
      </w:r>
      <w:r w:rsidRPr="6AF6D6F9" w:rsidR="5E5B7157">
        <w:rPr>
          <w:rStyle w:val="eop"/>
          <w:rFonts w:ascii="Arial" w:hAnsi="Arial" w:eastAsia="游ゴシック Light" w:cs="Arial" w:eastAsiaTheme="majorEastAsia"/>
          <w:sz w:val="22"/>
          <w:szCs w:val="22"/>
          <w:lang w:val="en-GB"/>
        </w:rPr>
        <w:t>acrylate</w:t>
      </w:r>
      <w:r w:rsidRPr="6AF6D6F9" w:rsidR="5E5B7157">
        <w:rPr>
          <w:rStyle w:val="eop"/>
          <w:rFonts w:ascii="Arial" w:hAnsi="Arial" w:eastAsia="游ゴシック Light" w:cs="Arial" w:eastAsiaTheme="majorEastAsia"/>
          <w:sz w:val="22"/>
          <w:szCs w:val="22"/>
          <w:lang w:val="en-GB"/>
        </w:rPr>
        <w:t xml:space="preserve"> </w:t>
      </w:r>
      <w:r w:rsidRPr="6AF6D6F9" w:rsidR="679FC861">
        <w:rPr>
          <w:rStyle w:val="eop"/>
          <w:rFonts w:ascii="Arial" w:hAnsi="Arial" w:eastAsia="游ゴシック Light" w:cs="Arial" w:eastAsiaTheme="majorEastAsia"/>
          <w:sz w:val="22"/>
          <w:szCs w:val="22"/>
          <w:lang w:val="en-GB"/>
        </w:rPr>
        <w:t>pipes</w:t>
      </w:r>
      <w:r w:rsidRPr="6AF6D6F9" w:rsidR="57723893">
        <w:rPr>
          <w:rStyle w:val="eop"/>
          <w:rFonts w:ascii="Arial" w:hAnsi="Arial" w:eastAsia="游ゴシック Light" w:cs="Arial" w:eastAsiaTheme="majorEastAsia"/>
          <w:sz w:val="22"/>
          <w:szCs w:val="22"/>
          <w:lang w:val="en-GB"/>
        </w:rPr>
        <w:t xml:space="preserve"> are </w:t>
      </w:r>
      <w:r w:rsidRPr="6AF6D6F9" w:rsidR="57723893">
        <w:rPr>
          <w:rStyle w:val="eop"/>
          <w:rFonts w:ascii="Arial" w:hAnsi="Arial" w:eastAsia="游ゴシック Light" w:cs="Arial" w:eastAsiaTheme="majorEastAsia"/>
          <w:sz w:val="22"/>
          <w:szCs w:val="22"/>
          <w:lang w:val="en-GB"/>
        </w:rPr>
        <w:t>used</w:t>
      </w:r>
      <w:r w:rsidRPr="6AF6D6F9" w:rsidR="57723893">
        <w:rPr>
          <w:rStyle w:val="eop"/>
          <w:rFonts w:ascii="Arial" w:hAnsi="Arial" w:eastAsia="游ゴシック Light" w:cs="Arial" w:eastAsiaTheme="majorEastAsia"/>
          <w:sz w:val="22"/>
          <w:szCs w:val="22"/>
          <w:lang w:val="en-GB"/>
        </w:rPr>
        <w:t xml:space="preserve">. </w:t>
      </w:r>
      <w:r w:rsidRPr="6AF6D6F9" w:rsidR="7DCA1489">
        <w:rPr>
          <w:rStyle w:val="eop"/>
          <w:rFonts w:ascii="Arial" w:hAnsi="Arial" w:eastAsia="游ゴシック Light" w:cs="Arial" w:eastAsiaTheme="majorEastAsia"/>
          <w:sz w:val="22"/>
          <w:szCs w:val="22"/>
          <w:lang w:val="en-GB"/>
        </w:rPr>
        <w:t xml:space="preserve">For </w:t>
      </w:r>
      <w:r w:rsidRPr="6AF6D6F9" w:rsidR="7DCA1489">
        <w:rPr>
          <w:rStyle w:val="eop"/>
          <w:rFonts w:ascii="Arial" w:hAnsi="Arial" w:eastAsia="游ゴシック Light" w:cs="Arial" w:eastAsiaTheme="majorEastAsia"/>
          <w:sz w:val="22"/>
          <w:szCs w:val="22"/>
          <w:lang w:val="en-GB"/>
        </w:rPr>
        <w:t>the</w:t>
      </w:r>
      <w:r w:rsidRPr="6AF6D6F9" w:rsidR="7DCA1489">
        <w:rPr>
          <w:rStyle w:val="eop"/>
          <w:rFonts w:ascii="Arial" w:hAnsi="Arial" w:eastAsia="游ゴシック Light" w:cs="Arial" w:eastAsiaTheme="majorEastAsia"/>
          <w:sz w:val="22"/>
          <w:szCs w:val="22"/>
          <w:lang w:val="en-GB"/>
        </w:rPr>
        <w:t xml:space="preserve"> </w:t>
      </w:r>
      <w:r w:rsidRPr="6AF6D6F9" w:rsidR="7DCA1489">
        <w:rPr>
          <w:rStyle w:val="eop"/>
          <w:rFonts w:ascii="Arial" w:hAnsi="Arial" w:eastAsia="游ゴシック Light" w:cs="Arial" w:eastAsiaTheme="majorEastAsia"/>
          <w:sz w:val="22"/>
          <w:szCs w:val="22"/>
          <w:lang w:val="en-GB"/>
        </w:rPr>
        <w:t>entire</w:t>
      </w:r>
      <w:r w:rsidRPr="6AF6D6F9" w:rsidR="7DCA1489">
        <w:rPr>
          <w:rStyle w:val="eop"/>
          <w:rFonts w:ascii="Arial" w:hAnsi="Arial" w:eastAsia="游ゴシック Light" w:cs="Arial" w:eastAsiaTheme="majorEastAsia"/>
          <w:sz w:val="22"/>
          <w:szCs w:val="22"/>
          <w:lang w:val="en-GB"/>
        </w:rPr>
        <w:t xml:space="preserve"> </w:t>
      </w:r>
      <w:r w:rsidRPr="6AF6D6F9" w:rsidR="7DCA1489">
        <w:rPr>
          <w:rStyle w:val="eop"/>
          <w:rFonts w:ascii="Arial" w:hAnsi="Arial" w:eastAsia="游ゴシック Light" w:cs="Arial" w:eastAsiaTheme="majorEastAsia"/>
          <w:sz w:val="22"/>
          <w:szCs w:val="22"/>
          <w:lang w:val="en-GB"/>
        </w:rPr>
        <w:t>installation</w:t>
      </w:r>
      <w:r w:rsidRPr="6AF6D6F9" w:rsidR="7DCA1489">
        <w:rPr>
          <w:rStyle w:val="eop"/>
          <w:rFonts w:ascii="Arial" w:hAnsi="Arial" w:eastAsia="游ゴシック Light" w:cs="Arial" w:eastAsiaTheme="majorEastAsia"/>
          <w:sz w:val="22"/>
          <w:szCs w:val="22"/>
          <w:lang w:val="en-GB"/>
        </w:rPr>
        <w:t xml:space="preserve"> </w:t>
      </w:r>
      <w:r w:rsidRPr="6AF6D6F9" w:rsidR="7DCA1489">
        <w:rPr>
          <w:rStyle w:val="eop"/>
          <w:rFonts w:ascii="Arial" w:hAnsi="Arial" w:eastAsia="游ゴシック Light" w:cs="Arial" w:eastAsiaTheme="majorEastAsia"/>
          <w:sz w:val="22"/>
          <w:szCs w:val="22"/>
          <w:lang w:val="en-GB"/>
        </w:rPr>
        <w:t>it</w:t>
      </w:r>
      <w:r w:rsidRPr="6AF6D6F9" w:rsidR="7DCA1489">
        <w:rPr>
          <w:rStyle w:val="eop"/>
          <w:rFonts w:ascii="Arial" w:hAnsi="Arial" w:eastAsia="游ゴシック Light" w:cs="Arial" w:eastAsiaTheme="majorEastAsia"/>
          <w:sz w:val="22"/>
          <w:szCs w:val="22"/>
          <w:lang w:val="en-GB"/>
        </w:rPr>
        <w:t xml:space="preserve"> is </w:t>
      </w:r>
      <w:r w:rsidRPr="6AF6D6F9" w:rsidR="7DCA1489">
        <w:rPr>
          <w:rStyle w:val="eop"/>
          <w:rFonts w:ascii="Arial" w:hAnsi="Arial" w:eastAsia="游ゴシック Light" w:cs="Arial" w:eastAsiaTheme="majorEastAsia"/>
          <w:sz w:val="22"/>
          <w:szCs w:val="22"/>
          <w:lang w:val="en-GB"/>
        </w:rPr>
        <w:t>recommended</w:t>
      </w:r>
      <w:r w:rsidRPr="6AF6D6F9" w:rsidR="7DCA1489">
        <w:rPr>
          <w:rStyle w:val="eop"/>
          <w:rFonts w:ascii="Arial" w:hAnsi="Arial" w:eastAsia="游ゴシック Light" w:cs="Arial" w:eastAsiaTheme="majorEastAsia"/>
          <w:sz w:val="22"/>
          <w:szCs w:val="22"/>
          <w:lang w:val="en-GB"/>
        </w:rPr>
        <w:t xml:space="preserve"> </w:t>
      </w:r>
      <w:r w:rsidRPr="6AF6D6F9" w:rsidR="7DCA1489">
        <w:rPr>
          <w:rStyle w:val="eop"/>
          <w:rFonts w:ascii="Arial" w:hAnsi="Arial" w:eastAsia="游ゴシック Light" w:cs="Arial" w:eastAsiaTheme="majorEastAsia"/>
          <w:sz w:val="22"/>
          <w:szCs w:val="22"/>
          <w:lang w:val="en-GB"/>
        </w:rPr>
        <w:t>that</w:t>
      </w:r>
      <w:r w:rsidRPr="6AF6D6F9" w:rsidR="7DCA1489">
        <w:rPr>
          <w:rStyle w:val="eop"/>
          <w:rFonts w:ascii="Arial" w:hAnsi="Arial" w:eastAsia="游ゴシック Light" w:cs="Arial" w:eastAsiaTheme="majorEastAsia"/>
          <w:sz w:val="22"/>
          <w:szCs w:val="22"/>
          <w:lang w:val="en-GB"/>
        </w:rPr>
        <w:t xml:space="preserve"> </w:t>
      </w:r>
      <w:r w:rsidRPr="6AF6D6F9" w:rsidR="79FD43AD">
        <w:rPr>
          <w:rStyle w:val="eop"/>
          <w:rFonts w:ascii="Arial" w:hAnsi="Arial" w:eastAsia="游ゴシック Light" w:cs="Arial" w:eastAsiaTheme="majorEastAsia"/>
          <w:sz w:val="22"/>
          <w:szCs w:val="22"/>
          <w:lang w:val="en-GB"/>
        </w:rPr>
        <w:t xml:space="preserve">a different </w:t>
      </w:r>
      <w:r w:rsidRPr="6AF6D6F9" w:rsidR="79FD43AD">
        <w:rPr>
          <w:rStyle w:val="eop"/>
          <w:rFonts w:ascii="Arial" w:hAnsi="Arial" w:eastAsia="游ゴシック Light" w:cs="Arial" w:eastAsiaTheme="majorEastAsia"/>
          <w:sz w:val="22"/>
          <w:szCs w:val="22"/>
          <w:lang w:val="en-GB"/>
        </w:rPr>
        <w:t>material</w:t>
      </w:r>
      <w:r w:rsidRPr="6AF6D6F9" w:rsidR="79FD43AD">
        <w:rPr>
          <w:rStyle w:val="eop"/>
          <w:rFonts w:ascii="Arial" w:hAnsi="Arial" w:eastAsia="游ゴシック Light" w:cs="Arial" w:eastAsiaTheme="majorEastAsia"/>
          <w:sz w:val="22"/>
          <w:szCs w:val="22"/>
          <w:lang w:val="en-GB"/>
        </w:rPr>
        <w:t xml:space="preserve"> is </w:t>
      </w:r>
      <w:r w:rsidRPr="6AF6D6F9" w:rsidR="79FD43AD">
        <w:rPr>
          <w:rStyle w:val="eop"/>
          <w:rFonts w:ascii="Arial" w:hAnsi="Arial" w:eastAsia="游ゴシック Light" w:cs="Arial" w:eastAsiaTheme="majorEastAsia"/>
          <w:sz w:val="22"/>
          <w:szCs w:val="22"/>
          <w:lang w:val="en-GB"/>
        </w:rPr>
        <w:t>used</w:t>
      </w:r>
      <w:r w:rsidRPr="6AF6D6F9" w:rsidR="79FD43AD">
        <w:rPr>
          <w:rStyle w:val="eop"/>
          <w:rFonts w:ascii="Arial" w:hAnsi="Arial" w:eastAsia="游ゴシック Light" w:cs="Arial" w:eastAsiaTheme="majorEastAsia"/>
          <w:sz w:val="22"/>
          <w:szCs w:val="22"/>
          <w:lang w:val="en-GB"/>
        </w:rPr>
        <w:t xml:space="preserve"> (</w:t>
      </w:r>
      <w:r w:rsidRPr="6AF6D6F9" w:rsidR="79FD43AD">
        <w:rPr>
          <w:rStyle w:val="eop"/>
          <w:rFonts w:ascii="Arial" w:hAnsi="Arial" w:eastAsia="游ゴシック Light" w:cs="Arial" w:eastAsiaTheme="majorEastAsia"/>
          <w:sz w:val="22"/>
          <w:szCs w:val="22"/>
          <w:lang w:val="en-GB"/>
        </w:rPr>
        <w:t>still</w:t>
      </w:r>
      <w:r w:rsidRPr="6AF6D6F9" w:rsidR="79FD43AD">
        <w:rPr>
          <w:rStyle w:val="eop"/>
          <w:rFonts w:ascii="Arial" w:hAnsi="Arial" w:eastAsia="游ゴシック Light" w:cs="Arial" w:eastAsiaTheme="majorEastAsia"/>
          <w:sz w:val="22"/>
          <w:szCs w:val="22"/>
          <w:lang w:val="en-GB"/>
        </w:rPr>
        <w:t xml:space="preserve"> </w:t>
      </w:r>
      <w:r w:rsidRPr="6AF6D6F9" w:rsidR="79FD43AD">
        <w:rPr>
          <w:rStyle w:val="eop"/>
          <w:rFonts w:ascii="Arial" w:hAnsi="Arial" w:eastAsia="游ゴシック Light" w:cs="Arial" w:eastAsiaTheme="majorEastAsia"/>
          <w:sz w:val="22"/>
          <w:szCs w:val="22"/>
          <w:lang w:val="en-GB"/>
        </w:rPr>
        <w:t>with</w:t>
      </w:r>
      <w:r w:rsidRPr="6AF6D6F9" w:rsidR="79FD43AD">
        <w:rPr>
          <w:rStyle w:val="eop"/>
          <w:rFonts w:ascii="Arial" w:hAnsi="Arial" w:eastAsia="游ゴシック Light" w:cs="Arial" w:eastAsiaTheme="majorEastAsia"/>
          <w:sz w:val="22"/>
          <w:szCs w:val="22"/>
          <w:lang w:val="en-GB"/>
        </w:rPr>
        <w:t xml:space="preserve"> </w:t>
      </w:r>
      <w:r w:rsidRPr="6AF6D6F9" w:rsidR="79FD43AD">
        <w:rPr>
          <w:rStyle w:val="eop"/>
          <w:rFonts w:ascii="Arial" w:hAnsi="Arial" w:eastAsia="游ゴシック Light" w:cs="Arial" w:eastAsiaTheme="majorEastAsia"/>
          <w:sz w:val="22"/>
          <w:szCs w:val="22"/>
          <w:lang w:val="en-GB"/>
        </w:rPr>
        <w:t>the</w:t>
      </w:r>
      <w:r w:rsidRPr="6AF6D6F9" w:rsidR="79FD43AD">
        <w:rPr>
          <w:rStyle w:val="eop"/>
          <w:rFonts w:ascii="Arial" w:hAnsi="Arial" w:eastAsia="游ゴシック Light" w:cs="Arial" w:eastAsiaTheme="majorEastAsia"/>
          <w:sz w:val="22"/>
          <w:szCs w:val="22"/>
          <w:lang w:val="en-GB"/>
        </w:rPr>
        <w:t xml:space="preserve"> </w:t>
      </w:r>
      <w:r w:rsidRPr="6AF6D6F9" w:rsidR="79FD43AD">
        <w:rPr>
          <w:rStyle w:val="eop"/>
          <w:rFonts w:ascii="Arial" w:hAnsi="Arial" w:eastAsia="游ゴシック Light" w:cs="Arial" w:eastAsiaTheme="majorEastAsia"/>
          <w:sz w:val="22"/>
          <w:szCs w:val="22"/>
          <w:lang w:val="en-GB"/>
        </w:rPr>
        <w:t>same</w:t>
      </w:r>
      <w:r w:rsidRPr="6AF6D6F9" w:rsidR="79FD43AD">
        <w:rPr>
          <w:rStyle w:val="eop"/>
          <w:rFonts w:ascii="Arial" w:hAnsi="Arial" w:eastAsia="游ゴシック Light" w:cs="Arial" w:eastAsiaTheme="majorEastAsia"/>
          <w:sz w:val="22"/>
          <w:szCs w:val="22"/>
          <w:lang w:val="en-GB"/>
        </w:rPr>
        <w:t xml:space="preserve"> </w:t>
      </w:r>
      <w:r w:rsidRPr="6AF6D6F9" w:rsidR="76F2640F">
        <w:rPr>
          <w:rStyle w:val="eop"/>
          <w:rFonts w:ascii="Arial" w:hAnsi="Arial" w:eastAsia="游ゴシック Light" w:cs="Arial" w:eastAsiaTheme="majorEastAsia"/>
          <w:sz w:val="22"/>
          <w:szCs w:val="22"/>
          <w:lang w:val="en-GB"/>
        </w:rPr>
        <w:t>aesthetics</w:t>
      </w:r>
      <w:r w:rsidRPr="6AF6D6F9" w:rsidR="76F2640F">
        <w:rPr>
          <w:rStyle w:val="eop"/>
          <w:rFonts w:ascii="Arial" w:hAnsi="Arial" w:eastAsia="游ゴシック Light" w:cs="Arial" w:eastAsiaTheme="majorEastAsia"/>
          <w:sz w:val="22"/>
          <w:szCs w:val="22"/>
          <w:lang w:val="en-GB"/>
        </w:rPr>
        <w:t>)</w:t>
      </w:r>
      <w:r w:rsidRPr="6AF6D6F9" w:rsidR="0903C472">
        <w:rPr>
          <w:rStyle w:val="eop"/>
          <w:rFonts w:ascii="Arial" w:hAnsi="Arial" w:eastAsia="游ゴシック Light" w:cs="Arial" w:eastAsiaTheme="majorEastAsia"/>
          <w:sz w:val="22"/>
          <w:szCs w:val="22"/>
          <w:lang w:val="en-GB"/>
        </w:rPr>
        <w:t xml:space="preserve">. </w:t>
      </w:r>
      <w:r w:rsidRPr="6AF6D6F9" w:rsidR="1F900DB8">
        <w:rPr>
          <w:rStyle w:val="eop"/>
          <w:rFonts w:ascii="Arial" w:hAnsi="Arial" w:eastAsia="游ゴシック Light" w:cs="Arial" w:eastAsiaTheme="majorEastAsia"/>
          <w:sz w:val="22"/>
          <w:szCs w:val="22"/>
          <w:lang w:val="en-GB"/>
        </w:rPr>
        <w:t>Polycarbonate</w:t>
      </w:r>
      <w:r w:rsidRPr="6AF6D6F9" w:rsidR="1F900DB8">
        <w:rPr>
          <w:rStyle w:val="eop"/>
          <w:rFonts w:ascii="Arial" w:hAnsi="Arial" w:eastAsia="游ゴシック Light" w:cs="Arial" w:eastAsiaTheme="majorEastAsia"/>
          <w:sz w:val="22"/>
          <w:szCs w:val="22"/>
          <w:lang w:val="en-GB"/>
        </w:rPr>
        <w:t xml:space="preserve"> </w:t>
      </w:r>
      <w:r w:rsidRPr="6AF6D6F9" w:rsidR="1F900DB8">
        <w:rPr>
          <w:rStyle w:val="eop"/>
          <w:rFonts w:ascii="Arial" w:hAnsi="Arial" w:eastAsia="游ゴシック Light" w:cs="Arial" w:eastAsiaTheme="majorEastAsia"/>
          <w:sz w:val="22"/>
          <w:szCs w:val="22"/>
          <w:lang w:val="en-GB"/>
        </w:rPr>
        <w:t>pipes</w:t>
      </w:r>
      <w:r w:rsidRPr="6AF6D6F9" w:rsidR="1F900DB8">
        <w:rPr>
          <w:rStyle w:val="eop"/>
          <w:rFonts w:ascii="Arial" w:hAnsi="Arial" w:eastAsia="游ゴシック Light" w:cs="Arial" w:eastAsiaTheme="majorEastAsia"/>
          <w:sz w:val="22"/>
          <w:szCs w:val="22"/>
          <w:lang w:val="en-GB"/>
        </w:rPr>
        <w:t xml:space="preserve"> </w:t>
      </w:r>
      <w:r w:rsidRPr="6AF6D6F9" w:rsidR="1F900DB8">
        <w:rPr>
          <w:rStyle w:val="eop"/>
          <w:rFonts w:ascii="Arial" w:hAnsi="Arial" w:eastAsia="游ゴシック Light" w:cs="Arial" w:eastAsiaTheme="majorEastAsia"/>
          <w:sz w:val="22"/>
          <w:szCs w:val="22"/>
          <w:lang w:val="en-GB"/>
        </w:rPr>
        <w:t>could</w:t>
      </w:r>
      <w:r w:rsidRPr="6AF6D6F9" w:rsidR="1F900DB8">
        <w:rPr>
          <w:rStyle w:val="eop"/>
          <w:rFonts w:ascii="Arial" w:hAnsi="Arial" w:eastAsia="游ゴシック Light" w:cs="Arial" w:eastAsiaTheme="majorEastAsia"/>
          <w:sz w:val="22"/>
          <w:szCs w:val="22"/>
          <w:lang w:val="en-GB"/>
        </w:rPr>
        <w:t xml:space="preserve"> </w:t>
      </w:r>
      <w:r w:rsidRPr="6AF6D6F9" w:rsidR="1F900DB8">
        <w:rPr>
          <w:rStyle w:val="eop"/>
          <w:rFonts w:ascii="Arial" w:hAnsi="Arial" w:eastAsia="游ゴシック Light" w:cs="Arial" w:eastAsiaTheme="majorEastAsia"/>
          <w:sz w:val="22"/>
          <w:szCs w:val="22"/>
          <w:lang w:val="en-GB"/>
        </w:rPr>
        <w:t>be</w:t>
      </w:r>
      <w:r w:rsidRPr="6AF6D6F9" w:rsidR="1F900DB8">
        <w:rPr>
          <w:rStyle w:val="eop"/>
          <w:rFonts w:ascii="Arial" w:hAnsi="Arial" w:eastAsia="游ゴシック Light" w:cs="Arial" w:eastAsiaTheme="majorEastAsia"/>
          <w:sz w:val="22"/>
          <w:szCs w:val="22"/>
          <w:lang w:val="en-GB"/>
        </w:rPr>
        <w:t xml:space="preserve"> </w:t>
      </w:r>
      <w:r w:rsidRPr="6AF6D6F9" w:rsidR="1F900DB8">
        <w:rPr>
          <w:rStyle w:val="eop"/>
          <w:rFonts w:ascii="Arial" w:hAnsi="Arial" w:eastAsia="游ゴシック Light" w:cs="Arial" w:eastAsiaTheme="majorEastAsia"/>
          <w:sz w:val="22"/>
          <w:szCs w:val="22"/>
          <w:lang w:val="en-GB"/>
        </w:rPr>
        <w:t>a</w:t>
      </w:r>
      <w:r w:rsidRPr="6AF6D6F9" w:rsidR="62DAE851">
        <w:rPr>
          <w:rStyle w:val="eop"/>
          <w:rFonts w:ascii="Arial" w:hAnsi="Arial" w:eastAsia="游ゴシック Light" w:cs="Arial" w:eastAsiaTheme="majorEastAsia"/>
          <w:sz w:val="22"/>
          <w:szCs w:val="22"/>
          <w:lang w:val="en-GB"/>
        </w:rPr>
        <w:t>n</w:t>
      </w:r>
      <w:r w:rsidRPr="6AF6D6F9" w:rsidR="62DAE851">
        <w:rPr>
          <w:rStyle w:val="eop"/>
          <w:rFonts w:ascii="Arial" w:hAnsi="Arial" w:eastAsia="游ゴシック Light" w:cs="Arial" w:eastAsiaTheme="majorEastAsia"/>
          <w:sz w:val="22"/>
          <w:szCs w:val="22"/>
          <w:lang w:val="en-GB"/>
        </w:rPr>
        <w:t xml:space="preserve"> option.</w:t>
      </w:r>
    </w:p>
    <w:p w:rsidRPr="00BA3D30" w:rsidR="00DF5D28" w:rsidP="00BE4B75" w:rsidRDefault="00E4563D" w14:paraId="7F7C4E16" w14:textId="76FAC615">
      <w:pPr>
        <w:pStyle w:val="paragraph"/>
        <w:numPr>
          <w:ilvl w:val="0"/>
          <w:numId w:val="9"/>
        </w:numPr>
        <w:spacing w:before="0" w:beforeAutospacing="0" w:after="0" w:afterAutospacing="0"/>
        <w:textAlignment w:val="baseline"/>
        <w:rPr>
          <w:rStyle w:val="eop"/>
          <w:rFonts w:ascii="Arial" w:hAnsi="Arial" w:cs="Arial" w:eastAsiaTheme="majorEastAsia"/>
          <w:sz w:val="22"/>
          <w:szCs w:val="22"/>
        </w:rPr>
      </w:pPr>
      <w:r>
        <w:rPr>
          <w:rStyle w:val="eop"/>
          <w:rFonts w:ascii="Arial" w:hAnsi="Arial" w:cs="Arial" w:eastAsiaTheme="majorEastAsia"/>
          <w:sz w:val="22"/>
          <w:szCs w:val="22"/>
        </w:rPr>
        <w:t xml:space="preserve">The </w:t>
      </w:r>
      <w:r w:rsidR="003E2121">
        <w:rPr>
          <w:rStyle w:val="eop"/>
          <w:rFonts w:ascii="Arial" w:hAnsi="Arial" w:cs="Arial" w:eastAsiaTheme="majorEastAsia"/>
          <w:sz w:val="22"/>
          <w:szCs w:val="22"/>
        </w:rPr>
        <w:t>design of the</w:t>
      </w:r>
      <w:r>
        <w:rPr>
          <w:rStyle w:val="eop"/>
          <w:rFonts w:ascii="Arial" w:hAnsi="Arial" w:cs="Arial" w:eastAsiaTheme="majorEastAsia"/>
          <w:sz w:val="22"/>
          <w:szCs w:val="22"/>
        </w:rPr>
        <w:t xml:space="preserve"> cross sections </w:t>
      </w:r>
      <w:r w:rsidR="00532765">
        <w:rPr>
          <w:rStyle w:val="eop"/>
          <w:rFonts w:ascii="Arial" w:hAnsi="Arial" w:cs="Arial" w:eastAsiaTheme="majorEastAsia"/>
          <w:sz w:val="22"/>
          <w:szCs w:val="22"/>
        </w:rPr>
        <w:t xml:space="preserve">could be </w:t>
      </w:r>
      <w:r w:rsidR="006B6E65">
        <w:rPr>
          <w:rStyle w:val="eop"/>
          <w:rFonts w:ascii="Arial" w:hAnsi="Arial" w:cs="Arial" w:eastAsiaTheme="majorEastAsia"/>
          <w:sz w:val="22"/>
          <w:szCs w:val="22"/>
        </w:rPr>
        <w:t xml:space="preserve">changed so the </w:t>
      </w:r>
      <w:r w:rsidR="006E0859">
        <w:rPr>
          <w:rStyle w:val="eop"/>
          <w:rFonts w:ascii="Arial" w:hAnsi="Arial" w:cs="Arial" w:eastAsiaTheme="majorEastAsia"/>
          <w:sz w:val="22"/>
          <w:szCs w:val="22"/>
        </w:rPr>
        <w:t xml:space="preserve">electrical parts could be more easily </w:t>
      </w:r>
      <w:r w:rsidR="00047ECB">
        <w:rPr>
          <w:rStyle w:val="eop"/>
          <w:rFonts w:ascii="Arial" w:hAnsi="Arial" w:cs="Arial" w:eastAsiaTheme="majorEastAsia"/>
          <w:sz w:val="22"/>
          <w:szCs w:val="22"/>
        </w:rPr>
        <w:t xml:space="preserve">accessed. </w:t>
      </w:r>
    </w:p>
    <w:p w:rsidRPr="00BA3D30" w:rsidR="0057261F" w:rsidP="00BE4B75" w:rsidRDefault="0004083E" w14:paraId="23889706" w14:textId="24DA990D">
      <w:pPr>
        <w:pStyle w:val="paragraph"/>
        <w:numPr>
          <w:ilvl w:val="0"/>
          <w:numId w:val="9"/>
        </w:numPr>
        <w:spacing w:before="0" w:beforeAutospacing="0" w:after="0" w:afterAutospacing="0"/>
        <w:textAlignment w:val="baseline"/>
        <w:rPr>
          <w:rStyle w:val="eop"/>
          <w:rFonts w:ascii="Arial" w:hAnsi="Arial" w:cs="Arial" w:eastAsiaTheme="majorEastAsia"/>
          <w:sz w:val="22"/>
          <w:szCs w:val="22"/>
        </w:rPr>
      </w:pPr>
      <w:r>
        <w:rPr>
          <w:rStyle w:val="eop"/>
          <w:rFonts w:ascii="Arial" w:hAnsi="Arial" w:cs="Arial" w:eastAsiaTheme="majorEastAsia"/>
          <w:sz w:val="22"/>
          <w:szCs w:val="22"/>
        </w:rPr>
        <w:t xml:space="preserve">Waterproofing of the horns and cross sections is something that also </w:t>
      </w:r>
      <w:r w:rsidR="00354318">
        <w:rPr>
          <w:rStyle w:val="eop"/>
          <w:rFonts w:ascii="Arial" w:hAnsi="Arial" w:cs="Arial" w:eastAsiaTheme="majorEastAsia"/>
          <w:sz w:val="22"/>
          <w:szCs w:val="22"/>
        </w:rPr>
        <w:t>needs to be improved.</w:t>
      </w:r>
      <w:r>
        <w:rPr>
          <w:rStyle w:val="eop"/>
          <w:rFonts w:ascii="Arial" w:hAnsi="Arial" w:cs="Arial" w:eastAsiaTheme="majorEastAsia"/>
          <w:sz w:val="22"/>
          <w:szCs w:val="22"/>
        </w:rPr>
        <w:t xml:space="preserve"> </w:t>
      </w:r>
    </w:p>
    <w:p w:rsidR="000F6CF1" w:rsidP="6AF6D6F9" w:rsidRDefault="000F6CF1" w14:paraId="3377B666" w14:textId="4918670C">
      <w:pPr>
        <w:pStyle w:val="paragraph"/>
        <w:numPr>
          <w:ilvl w:val="0"/>
          <w:numId w:val="9"/>
        </w:numPr>
        <w:spacing w:before="0" w:beforeAutospacing="off" w:after="0" w:afterAutospacing="off"/>
        <w:textAlignment w:val="baseline"/>
        <w:rPr>
          <w:rStyle w:val="eop"/>
          <w:rFonts w:ascii="Arial" w:hAnsi="Arial" w:eastAsia="游ゴシック Light" w:cs="Arial" w:eastAsiaTheme="majorEastAsia"/>
          <w:sz w:val="22"/>
          <w:szCs w:val="22"/>
          <w:lang w:val="en-GB"/>
        </w:rPr>
      </w:pPr>
      <w:r w:rsidRPr="6AF6D6F9" w:rsidR="63F1390B">
        <w:rPr>
          <w:rStyle w:val="eop"/>
          <w:rFonts w:ascii="Arial" w:hAnsi="Arial" w:eastAsia="游ゴシック Light" w:cs="Arial" w:eastAsiaTheme="majorEastAsia"/>
          <w:sz w:val="22"/>
          <w:szCs w:val="22"/>
          <w:lang w:val="en-GB"/>
        </w:rPr>
        <w:t xml:space="preserve">The cross </w:t>
      </w:r>
      <w:r w:rsidRPr="6AF6D6F9" w:rsidR="63F1390B">
        <w:rPr>
          <w:rStyle w:val="eop"/>
          <w:rFonts w:ascii="Arial" w:hAnsi="Arial" w:eastAsia="游ゴシック Light" w:cs="Arial" w:eastAsiaTheme="majorEastAsia"/>
          <w:sz w:val="22"/>
          <w:szCs w:val="22"/>
          <w:lang w:val="en-GB"/>
        </w:rPr>
        <w:t>sections</w:t>
      </w:r>
      <w:r w:rsidRPr="6AF6D6F9" w:rsidR="63F1390B">
        <w:rPr>
          <w:rStyle w:val="eop"/>
          <w:rFonts w:ascii="Arial" w:hAnsi="Arial" w:eastAsia="游ゴシック Light" w:cs="Arial" w:eastAsiaTheme="majorEastAsia"/>
          <w:sz w:val="22"/>
          <w:szCs w:val="22"/>
          <w:lang w:val="en-GB"/>
        </w:rPr>
        <w:t xml:space="preserve"> </w:t>
      </w:r>
      <w:r w:rsidRPr="6AF6D6F9" w:rsidR="63F1390B">
        <w:rPr>
          <w:rStyle w:val="eop"/>
          <w:rFonts w:ascii="Arial" w:hAnsi="Arial" w:eastAsia="游ゴシック Light" w:cs="Arial" w:eastAsiaTheme="majorEastAsia"/>
          <w:sz w:val="22"/>
          <w:szCs w:val="22"/>
          <w:lang w:val="en-GB"/>
        </w:rPr>
        <w:t>could</w:t>
      </w:r>
      <w:r w:rsidRPr="6AF6D6F9" w:rsidR="63F1390B">
        <w:rPr>
          <w:rStyle w:val="eop"/>
          <w:rFonts w:ascii="Arial" w:hAnsi="Arial" w:eastAsia="游ゴシック Light" w:cs="Arial" w:eastAsiaTheme="majorEastAsia"/>
          <w:sz w:val="22"/>
          <w:szCs w:val="22"/>
          <w:lang w:val="en-GB"/>
        </w:rPr>
        <w:t xml:space="preserve"> </w:t>
      </w:r>
      <w:r w:rsidRPr="6AF6D6F9" w:rsidR="63F1390B">
        <w:rPr>
          <w:rStyle w:val="eop"/>
          <w:rFonts w:ascii="Arial" w:hAnsi="Arial" w:eastAsia="游ゴシック Light" w:cs="Arial" w:eastAsiaTheme="majorEastAsia"/>
          <w:sz w:val="22"/>
          <w:szCs w:val="22"/>
          <w:lang w:val="en-GB"/>
        </w:rPr>
        <w:t>be</w:t>
      </w:r>
      <w:r w:rsidRPr="6AF6D6F9" w:rsidR="63F1390B">
        <w:rPr>
          <w:rStyle w:val="eop"/>
          <w:rFonts w:ascii="Arial" w:hAnsi="Arial" w:eastAsia="游ゴシック Light" w:cs="Arial" w:eastAsiaTheme="majorEastAsia"/>
          <w:sz w:val="22"/>
          <w:szCs w:val="22"/>
          <w:lang w:val="en-GB"/>
        </w:rPr>
        <w:t xml:space="preserve"> </w:t>
      </w:r>
      <w:r w:rsidRPr="6AF6D6F9" w:rsidR="63F1390B">
        <w:rPr>
          <w:rStyle w:val="eop"/>
          <w:rFonts w:ascii="Arial" w:hAnsi="Arial" w:eastAsia="游ゴシック Light" w:cs="Arial" w:eastAsiaTheme="majorEastAsia"/>
          <w:sz w:val="22"/>
          <w:szCs w:val="22"/>
          <w:lang w:val="en-GB"/>
        </w:rPr>
        <w:t>purchased</w:t>
      </w:r>
      <w:r w:rsidRPr="6AF6D6F9" w:rsidR="63F1390B">
        <w:rPr>
          <w:rStyle w:val="eop"/>
          <w:rFonts w:ascii="Arial" w:hAnsi="Arial" w:eastAsia="游ゴシック Light" w:cs="Arial" w:eastAsiaTheme="majorEastAsia"/>
          <w:sz w:val="22"/>
          <w:szCs w:val="22"/>
          <w:lang w:val="en-GB"/>
        </w:rPr>
        <w:t xml:space="preserve">, </w:t>
      </w:r>
      <w:r w:rsidRPr="6AF6D6F9" w:rsidR="63F1390B">
        <w:rPr>
          <w:rStyle w:val="eop"/>
          <w:rFonts w:ascii="Arial" w:hAnsi="Arial" w:eastAsia="游ゴシック Light" w:cs="Arial" w:eastAsiaTheme="majorEastAsia"/>
          <w:sz w:val="22"/>
          <w:szCs w:val="22"/>
          <w:lang w:val="en-GB"/>
        </w:rPr>
        <w:t>with</w:t>
      </w:r>
      <w:r w:rsidRPr="6AF6D6F9" w:rsidR="63F1390B">
        <w:rPr>
          <w:rStyle w:val="eop"/>
          <w:rFonts w:ascii="Arial" w:hAnsi="Arial" w:eastAsia="游ゴシック Light" w:cs="Arial" w:eastAsiaTheme="majorEastAsia"/>
          <w:sz w:val="22"/>
          <w:szCs w:val="22"/>
          <w:lang w:val="en-GB"/>
        </w:rPr>
        <w:t xml:space="preserve"> </w:t>
      </w:r>
      <w:r w:rsidRPr="6AF6D6F9" w:rsidR="63F1390B">
        <w:rPr>
          <w:rStyle w:val="eop"/>
          <w:rFonts w:ascii="Arial" w:hAnsi="Arial" w:eastAsia="游ゴシック Light" w:cs="Arial" w:eastAsiaTheme="majorEastAsia"/>
          <w:sz w:val="22"/>
          <w:szCs w:val="22"/>
          <w:lang w:val="en-GB"/>
        </w:rPr>
        <w:t>custom</w:t>
      </w:r>
      <w:r w:rsidRPr="6AF6D6F9" w:rsidR="63F1390B">
        <w:rPr>
          <w:rStyle w:val="eop"/>
          <w:rFonts w:ascii="Arial" w:hAnsi="Arial" w:eastAsia="游ゴシック Light" w:cs="Arial" w:eastAsiaTheme="majorEastAsia"/>
          <w:sz w:val="22"/>
          <w:szCs w:val="22"/>
          <w:lang w:val="en-GB"/>
        </w:rPr>
        <w:t xml:space="preserve"> </w:t>
      </w:r>
      <w:r w:rsidRPr="6AF6D6F9" w:rsidR="63F1390B">
        <w:rPr>
          <w:rStyle w:val="eop"/>
          <w:rFonts w:ascii="Arial" w:hAnsi="Arial" w:eastAsia="游ゴシック Light" w:cs="Arial" w:eastAsiaTheme="majorEastAsia"/>
          <w:sz w:val="22"/>
          <w:szCs w:val="22"/>
          <w:lang w:val="en-GB"/>
        </w:rPr>
        <w:t>inserts</w:t>
      </w:r>
      <w:r w:rsidRPr="6AF6D6F9" w:rsidR="63F1390B">
        <w:rPr>
          <w:rStyle w:val="eop"/>
          <w:rFonts w:ascii="Arial" w:hAnsi="Arial" w:eastAsia="游ゴシック Light" w:cs="Arial" w:eastAsiaTheme="majorEastAsia"/>
          <w:sz w:val="22"/>
          <w:szCs w:val="22"/>
          <w:lang w:val="en-GB"/>
        </w:rPr>
        <w:t xml:space="preserve"> 3D </w:t>
      </w:r>
      <w:r w:rsidRPr="6AF6D6F9" w:rsidR="63F1390B">
        <w:rPr>
          <w:rStyle w:val="eop"/>
          <w:rFonts w:ascii="Arial" w:hAnsi="Arial" w:eastAsia="游ゴシック Light" w:cs="Arial" w:eastAsiaTheme="majorEastAsia"/>
          <w:sz w:val="22"/>
          <w:szCs w:val="22"/>
          <w:lang w:val="en-GB"/>
        </w:rPr>
        <w:t>printed</w:t>
      </w:r>
      <w:r w:rsidRPr="6AF6D6F9" w:rsidR="63F1390B">
        <w:rPr>
          <w:rStyle w:val="eop"/>
          <w:rFonts w:ascii="Arial" w:hAnsi="Arial" w:eastAsia="游ゴシック Light" w:cs="Arial" w:eastAsiaTheme="majorEastAsia"/>
          <w:sz w:val="22"/>
          <w:szCs w:val="22"/>
          <w:lang w:val="en-GB"/>
        </w:rPr>
        <w:t xml:space="preserve"> </w:t>
      </w:r>
      <w:r w:rsidRPr="6AF6D6F9" w:rsidR="63F1390B">
        <w:rPr>
          <w:rStyle w:val="eop"/>
          <w:rFonts w:ascii="Arial" w:hAnsi="Arial" w:eastAsia="游ゴシック Light" w:cs="Arial" w:eastAsiaTheme="majorEastAsia"/>
          <w:sz w:val="22"/>
          <w:szCs w:val="22"/>
          <w:lang w:val="en-GB"/>
        </w:rPr>
        <w:t>for</w:t>
      </w:r>
      <w:r w:rsidRPr="6AF6D6F9" w:rsidR="63F1390B">
        <w:rPr>
          <w:rStyle w:val="eop"/>
          <w:rFonts w:ascii="Arial" w:hAnsi="Arial" w:eastAsia="游ゴシック Light" w:cs="Arial" w:eastAsiaTheme="majorEastAsia"/>
          <w:sz w:val="22"/>
          <w:szCs w:val="22"/>
          <w:lang w:val="en-GB"/>
        </w:rPr>
        <w:t xml:space="preserve"> </w:t>
      </w:r>
      <w:r w:rsidRPr="6AF6D6F9" w:rsidR="63F1390B">
        <w:rPr>
          <w:rStyle w:val="eop"/>
          <w:rFonts w:ascii="Arial" w:hAnsi="Arial" w:eastAsia="游ゴシック Light" w:cs="Arial" w:eastAsiaTheme="majorEastAsia"/>
          <w:sz w:val="22"/>
          <w:szCs w:val="22"/>
          <w:lang w:val="en-GB"/>
        </w:rPr>
        <w:t>the</w:t>
      </w:r>
      <w:r w:rsidRPr="6AF6D6F9" w:rsidR="63F1390B">
        <w:rPr>
          <w:rStyle w:val="eop"/>
          <w:rFonts w:ascii="Arial" w:hAnsi="Arial" w:eastAsia="游ゴシック Light" w:cs="Arial" w:eastAsiaTheme="majorEastAsia"/>
          <w:sz w:val="22"/>
          <w:szCs w:val="22"/>
          <w:lang w:val="en-GB"/>
        </w:rPr>
        <w:t xml:space="preserve"> </w:t>
      </w:r>
      <w:r w:rsidRPr="6AF6D6F9" w:rsidR="63F1390B">
        <w:rPr>
          <w:rStyle w:val="eop"/>
          <w:rFonts w:ascii="Arial" w:hAnsi="Arial" w:eastAsia="游ゴシック Light" w:cs="Arial" w:eastAsiaTheme="majorEastAsia"/>
          <w:sz w:val="22"/>
          <w:szCs w:val="22"/>
          <w:lang w:val="en-GB"/>
        </w:rPr>
        <w:t>pipes</w:t>
      </w:r>
      <w:r w:rsidRPr="6AF6D6F9" w:rsidR="63F1390B">
        <w:rPr>
          <w:rStyle w:val="eop"/>
          <w:rFonts w:ascii="Arial" w:hAnsi="Arial" w:eastAsia="游ゴシック Light" w:cs="Arial" w:eastAsiaTheme="majorEastAsia"/>
          <w:sz w:val="22"/>
          <w:szCs w:val="22"/>
          <w:lang w:val="en-GB"/>
        </w:rPr>
        <w:t xml:space="preserve">. </w:t>
      </w:r>
      <w:r w:rsidRPr="6AF6D6F9" w:rsidR="63F1390B">
        <w:rPr>
          <w:rStyle w:val="eop"/>
          <w:rFonts w:ascii="Arial" w:hAnsi="Arial" w:eastAsia="游ゴシック Light" w:cs="Arial" w:eastAsiaTheme="majorEastAsia"/>
          <w:sz w:val="22"/>
          <w:szCs w:val="22"/>
          <w:lang w:val="en-GB"/>
        </w:rPr>
        <w:t>This</w:t>
      </w:r>
      <w:r w:rsidRPr="6AF6D6F9" w:rsidR="63F1390B">
        <w:rPr>
          <w:rStyle w:val="eop"/>
          <w:rFonts w:ascii="Arial" w:hAnsi="Arial" w:eastAsia="游ゴシック Light" w:cs="Arial" w:eastAsiaTheme="majorEastAsia"/>
          <w:sz w:val="22"/>
          <w:szCs w:val="22"/>
          <w:lang w:val="en-GB"/>
        </w:rPr>
        <w:t xml:space="preserve"> </w:t>
      </w:r>
      <w:r w:rsidRPr="6AF6D6F9" w:rsidR="63F1390B">
        <w:rPr>
          <w:rStyle w:val="eop"/>
          <w:rFonts w:ascii="Arial" w:hAnsi="Arial" w:eastAsia="游ゴシック Light" w:cs="Arial" w:eastAsiaTheme="majorEastAsia"/>
          <w:sz w:val="22"/>
          <w:szCs w:val="22"/>
          <w:lang w:val="en-GB"/>
        </w:rPr>
        <w:t>would</w:t>
      </w:r>
      <w:r w:rsidRPr="6AF6D6F9" w:rsidR="63F1390B">
        <w:rPr>
          <w:rStyle w:val="eop"/>
          <w:rFonts w:ascii="Arial" w:hAnsi="Arial" w:eastAsia="游ゴシック Light" w:cs="Arial" w:eastAsiaTheme="majorEastAsia"/>
          <w:sz w:val="22"/>
          <w:szCs w:val="22"/>
          <w:lang w:val="en-GB"/>
        </w:rPr>
        <w:t xml:space="preserve"> save </w:t>
      </w:r>
      <w:r w:rsidRPr="6AF6D6F9" w:rsidR="63F1390B">
        <w:rPr>
          <w:rStyle w:val="eop"/>
          <w:rFonts w:ascii="Arial" w:hAnsi="Arial" w:eastAsia="游ゴシック Light" w:cs="Arial" w:eastAsiaTheme="majorEastAsia"/>
          <w:sz w:val="22"/>
          <w:szCs w:val="22"/>
          <w:lang w:val="en-GB"/>
        </w:rPr>
        <w:t>significant time</w:t>
      </w:r>
      <w:r w:rsidRPr="6AF6D6F9" w:rsidR="63F1390B">
        <w:rPr>
          <w:rStyle w:val="eop"/>
          <w:rFonts w:ascii="Arial" w:hAnsi="Arial" w:eastAsia="游ゴシック Light" w:cs="Arial" w:eastAsiaTheme="majorEastAsia"/>
          <w:sz w:val="22"/>
          <w:szCs w:val="22"/>
          <w:lang w:val="en-GB"/>
        </w:rPr>
        <w:t xml:space="preserve">, </w:t>
      </w:r>
      <w:r w:rsidRPr="6AF6D6F9" w:rsidR="63F1390B">
        <w:rPr>
          <w:rStyle w:val="eop"/>
          <w:rFonts w:ascii="Arial" w:hAnsi="Arial" w:eastAsia="游ゴシック Light" w:cs="Arial" w:eastAsiaTheme="majorEastAsia"/>
          <w:sz w:val="22"/>
          <w:szCs w:val="22"/>
          <w:lang w:val="en-GB"/>
        </w:rPr>
        <w:t>though</w:t>
      </w:r>
      <w:r w:rsidRPr="6AF6D6F9" w:rsidR="63F1390B">
        <w:rPr>
          <w:rStyle w:val="eop"/>
          <w:rFonts w:ascii="Arial" w:hAnsi="Arial" w:eastAsia="游ゴシック Light" w:cs="Arial" w:eastAsiaTheme="majorEastAsia"/>
          <w:sz w:val="22"/>
          <w:szCs w:val="22"/>
          <w:lang w:val="en-GB"/>
        </w:rPr>
        <w:t xml:space="preserve"> </w:t>
      </w:r>
      <w:r w:rsidRPr="6AF6D6F9" w:rsidR="63F1390B">
        <w:rPr>
          <w:rStyle w:val="eop"/>
          <w:rFonts w:ascii="Arial" w:hAnsi="Arial" w:eastAsia="游ゴシック Light" w:cs="Arial" w:eastAsiaTheme="majorEastAsia"/>
          <w:sz w:val="22"/>
          <w:szCs w:val="22"/>
          <w:lang w:val="en-GB"/>
        </w:rPr>
        <w:t>it</w:t>
      </w:r>
      <w:r w:rsidRPr="6AF6D6F9" w:rsidR="63F1390B">
        <w:rPr>
          <w:rStyle w:val="eop"/>
          <w:rFonts w:ascii="Arial" w:hAnsi="Arial" w:eastAsia="游ゴシック Light" w:cs="Arial" w:eastAsiaTheme="majorEastAsia"/>
          <w:sz w:val="22"/>
          <w:szCs w:val="22"/>
          <w:lang w:val="en-GB"/>
        </w:rPr>
        <w:t xml:space="preserve"> </w:t>
      </w:r>
      <w:r w:rsidRPr="6AF6D6F9" w:rsidR="63F1390B">
        <w:rPr>
          <w:rStyle w:val="eop"/>
          <w:rFonts w:ascii="Arial" w:hAnsi="Arial" w:eastAsia="游ゴシック Light" w:cs="Arial" w:eastAsiaTheme="majorEastAsia"/>
          <w:sz w:val="22"/>
          <w:szCs w:val="22"/>
          <w:lang w:val="en-GB"/>
        </w:rPr>
        <w:t>may</w:t>
      </w:r>
      <w:r w:rsidRPr="6AF6D6F9" w:rsidR="63F1390B">
        <w:rPr>
          <w:rStyle w:val="eop"/>
          <w:rFonts w:ascii="Arial" w:hAnsi="Arial" w:eastAsia="游ゴシック Light" w:cs="Arial" w:eastAsiaTheme="majorEastAsia"/>
          <w:sz w:val="22"/>
          <w:szCs w:val="22"/>
          <w:lang w:val="en-GB"/>
        </w:rPr>
        <w:t xml:space="preserve"> </w:t>
      </w:r>
      <w:r w:rsidRPr="6AF6D6F9" w:rsidR="63F1390B">
        <w:rPr>
          <w:rStyle w:val="eop"/>
          <w:rFonts w:ascii="Arial" w:hAnsi="Arial" w:eastAsia="游ゴシック Light" w:cs="Arial" w:eastAsiaTheme="majorEastAsia"/>
          <w:sz w:val="22"/>
          <w:szCs w:val="22"/>
          <w:lang w:val="en-GB"/>
        </w:rPr>
        <w:t>increase</w:t>
      </w:r>
      <w:r w:rsidRPr="6AF6D6F9" w:rsidR="63F1390B">
        <w:rPr>
          <w:rStyle w:val="eop"/>
          <w:rFonts w:ascii="Arial" w:hAnsi="Arial" w:eastAsia="游ゴシック Light" w:cs="Arial" w:eastAsiaTheme="majorEastAsia"/>
          <w:sz w:val="22"/>
          <w:szCs w:val="22"/>
          <w:lang w:val="en-GB"/>
        </w:rPr>
        <w:t xml:space="preserve"> </w:t>
      </w:r>
      <w:r w:rsidRPr="6AF6D6F9" w:rsidR="63F1390B">
        <w:rPr>
          <w:rStyle w:val="eop"/>
          <w:rFonts w:ascii="Arial" w:hAnsi="Arial" w:eastAsia="游ゴシック Light" w:cs="Arial" w:eastAsiaTheme="majorEastAsia"/>
          <w:sz w:val="22"/>
          <w:szCs w:val="22"/>
          <w:lang w:val="en-GB"/>
        </w:rPr>
        <w:t>costs</w:t>
      </w:r>
      <w:r w:rsidRPr="6AF6D6F9" w:rsidR="63F1390B">
        <w:rPr>
          <w:rStyle w:val="eop"/>
          <w:rFonts w:ascii="Arial" w:hAnsi="Arial" w:eastAsia="游ゴシック Light" w:cs="Arial" w:eastAsiaTheme="majorEastAsia"/>
          <w:sz w:val="22"/>
          <w:szCs w:val="22"/>
          <w:lang w:val="en-GB"/>
        </w:rPr>
        <w:t>.</w:t>
      </w:r>
    </w:p>
    <w:p w:rsidR="007471CB" w:rsidP="00BE4B75" w:rsidRDefault="007471CB" w14:paraId="3D9A74C2" w14:textId="12632412">
      <w:pPr>
        <w:pStyle w:val="paragraph"/>
        <w:numPr>
          <w:ilvl w:val="0"/>
          <w:numId w:val="9"/>
        </w:numPr>
        <w:spacing w:before="0" w:beforeAutospacing="0" w:after="0" w:afterAutospacing="0"/>
        <w:textAlignment w:val="baseline"/>
        <w:rPr>
          <w:rStyle w:val="eop"/>
          <w:rFonts w:ascii="Arial" w:hAnsi="Arial" w:cs="Arial" w:eastAsiaTheme="majorEastAsia"/>
          <w:sz w:val="22"/>
          <w:szCs w:val="22"/>
        </w:rPr>
      </w:pPr>
      <w:r>
        <w:rPr>
          <w:rStyle w:val="eop"/>
          <w:rFonts w:ascii="Arial" w:hAnsi="Arial" w:cs="Arial" w:eastAsiaTheme="majorEastAsia"/>
          <w:sz w:val="22"/>
          <w:szCs w:val="22"/>
        </w:rPr>
        <w:t>F</w:t>
      </w:r>
      <w:r w:rsidRPr="007471CB">
        <w:rPr>
          <w:rStyle w:val="eop"/>
          <w:rFonts w:ascii="Arial" w:hAnsi="Arial" w:cs="Arial" w:eastAsiaTheme="majorEastAsia"/>
          <w:sz w:val="22"/>
          <w:szCs w:val="22"/>
        </w:rPr>
        <w:t>or the final installation, it is recommended to have an engineer conduct a static force analysis, including considerations for wind speeds up to 8.</w:t>
      </w:r>
      <w:r>
        <w:rPr>
          <w:rStyle w:val="eop"/>
          <w:rFonts w:ascii="Arial" w:hAnsi="Arial" w:cs="Arial" w:eastAsiaTheme="majorEastAsia"/>
          <w:sz w:val="22"/>
          <w:szCs w:val="22"/>
        </w:rPr>
        <w:t xml:space="preserve"> This to make sure that the installation would hold </w:t>
      </w:r>
      <w:r w:rsidR="00746F4E">
        <w:rPr>
          <w:rStyle w:val="eop"/>
          <w:rFonts w:ascii="Arial" w:hAnsi="Arial" w:cs="Arial" w:eastAsiaTheme="majorEastAsia"/>
          <w:sz w:val="22"/>
          <w:szCs w:val="22"/>
        </w:rPr>
        <w:t xml:space="preserve">in </w:t>
      </w:r>
      <w:r w:rsidR="00373BBB">
        <w:rPr>
          <w:rStyle w:val="eop"/>
          <w:rFonts w:ascii="Arial" w:hAnsi="Arial" w:cs="Arial" w:eastAsiaTheme="majorEastAsia"/>
          <w:sz w:val="22"/>
          <w:szCs w:val="22"/>
        </w:rPr>
        <w:t xml:space="preserve">November weather and that it is </w:t>
      </w:r>
      <w:r w:rsidR="002478BE">
        <w:rPr>
          <w:rStyle w:val="eop"/>
          <w:rFonts w:ascii="Arial" w:hAnsi="Arial" w:cs="Arial" w:eastAsiaTheme="majorEastAsia"/>
          <w:sz w:val="22"/>
          <w:szCs w:val="22"/>
        </w:rPr>
        <w:t xml:space="preserve">vandal </w:t>
      </w:r>
      <w:r w:rsidR="000D3774">
        <w:rPr>
          <w:rStyle w:val="eop"/>
          <w:rFonts w:ascii="Arial" w:hAnsi="Arial" w:cs="Arial" w:eastAsiaTheme="majorEastAsia"/>
          <w:sz w:val="22"/>
          <w:szCs w:val="22"/>
        </w:rPr>
        <w:t xml:space="preserve">proof. </w:t>
      </w:r>
    </w:p>
    <w:p w:rsidR="00F17EAF" w:rsidP="00BE4B75" w:rsidRDefault="00F17EAF" w14:paraId="57909BE5" w14:textId="7722D265">
      <w:pPr>
        <w:pStyle w:val="paragraph"/>
        <w:numPr>
          <w:ilvl w:val="0"/>
          <w:numId w:val="9"/>
        </w:numPr>
        <w:spacing w:before="0" w:beforeAutospacing="0" w:after="0" w:afterAutospacing="0"/>
        <w:textAlignment w:val="baseline"/>
        <w:rPr>
          <w:rStyle w:val="eop"/>
          <w:rFonts w:ascii="Arial" w:hAnsi="Arial" w:cs="Arial" w:eastAsiaTheme="majorEastAsia"/>
          <w:sz w:val="22"/>
          <w:szCs w:val="22"/>
        </w:rPr>
      </w:pPr>
      <w:r w:rsidRPr="00F17EAF">
        <w:rPr>
          <w:rStyle w:val="eop"/>
          <w:rFonts w:ascii="Arial" w:hAnsi="Arial" w:cs="Arial" w:eastAsiaTheme="majorEastAsia"/>
          <w:sz w:val="22"/>
          <w:szCs w:val="22"/>
        </w:rPr>
        <w:t>A better method for attaching the standard to the horn should be investigated.</w:t>
      </w:r>
    </w:p>
    <w:p w:rsidR="00E71624" w:rsidP="6AF6D6F9" w:rsidRDefault="00E71624" w14:paraId="202029FB" w14:textId="1D10D0F7">
      <w:pPr>
        <w:pStyle w:val="paragraph"/>
        <w:numPr>
          <w:ilvl w:val="0"/>
          <w:numId w:val="9"/>
        </w:numPr>
        <w:spacing w:before="0" w:beforeAutospacing="off" w:after="0" w:afterAutospacing="off"/>
        <w:textAlignment w:val="baseline"/>
        <w:rPr>
          <w:rStyle w:val="eop"/>
          <w:rFonts w:ascii="Arial" w:hAnsi="Arial" w:eastAsia="游ゴシック Light" w:cs="Arial" w:eastAsiaTheme="majorEastAsia"/>
          <w:sz w:val="22"/>
          <w:szCs w:val="22"/>
          <w:lang w:val="en-GB"/>
        </w:rPr>
      </w:pPr>
      <w:r w:rsidRPr="6AF6D6F9" w:rsidR="21B1BC09">
        <w:rPr>
          <w:rStyle w:val="eop"/>
          <w:rFonts w:ascii="Arial" w:hAnsi="Arial" w:eastAsia="游ゴシック Light" w:cs="Arial" w:eastAsiaTheme="majorEastAsia"/>
          <w:sz w:val="22"/>
          <w:szCs w:val="22"/>
          <w:lang w:val="en-GB"/>
        </w:rPr>
        <w:t>If</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the</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entire</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installation</w:t>
      </w:r>
      <w:r w:rsidRPr="6AF6D6F9" w:rsidR="21B1BC09">
        <w:rPr>
          <w:rStyle w:val="eop"/>
          <w:rFonts w:ascii="Arial" w:hAnsi="Arial" w:eastAsia="游ゴシック Light" w:cs="Arial" w:eastAsiaTheme="majorEastAsia"/>
          <w:sz w:val="22"/>
          <w:szCs w:val="22"/>
          <w:lang w:val="en-GB"/>
        </w:rPr>
        <w:t xml:space="preserve"> is waterproof </w:t>
      </w:r>
      <w:r w:rsidRPr="6AF6D6F9" w:rsidR="21B1BC09">
        <w:rPr>
          <w:rStyle w:val="eop"/>
          <w:rFonts w:ascii="Arial" w:hAnsi="Arial" w:eastAsia="游ゴシック Light" w:cs="Arial" w:eastAsiaTheme="majorEastAsia"/>
          <w:sz w:val="22"/>
          <w:szCs w:val="22"/>
          <w:lang w:val="en-GB"/>
        </w:rPr>
        <w:t>and</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airtight</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the</w:t>
      </w:r>
      <w:r w:rsidRPr="6AF6D6F9" w:rsidR="21B1BC09">
        <w:rPr>
          <w:rStyle w:val="eop"/>
          <w:rFonts w:ascii="Arial" w:hAnsi="Arial" w:eastAsia="游ゴシック Light" w:cs="Arial" w:eastAsiaTheme="majorEastAsia"/>
          <w:sz w:val="22"/>
          <w:szCs w:val="22"/>
          <w:lang w:val="en-GB"/>
        </w:rPr>
        <w:t xml:space="preserve"> heat </w:t>
      </w:r>
      <w:r w:rsidRPr="6AF6D6F9" w:rsidR="21B1BC09">
        <w:rPr>
          <w:rStyle w:val="eop"/>
          <w:rFonts w:ascii="Arial" w:hAnsi="Arial" w:eastAsia="游ゴシック Light" w:cs="Arial" w:eastAsiaTheme="majorEastAsia"/>
          <w:sz w:val="22"/>
          <w:szCs w:val="22"/>
          <w:lang w:val="en-GB"/>
        </w:rPr>
        <w:t>emitted</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by</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the</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LEDs</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needs</w:t>
      </w:r>
      <w:r w:rsidRPr="6AF6D6F9" w:rsidR="21B1BC09">
        <w:rPr>
          <w:rStyle w:val="eop"/>
          <w:rFonts w:ascii="Arial" w:hAnsi="Arial" w:eastAsia="游ゴシック Light" w:cs="Arial" w:eastAsiaTheme="majorEastAsia"/>
          <w:sz w:val="22"/>
          <w:szCs w:val="22"/>
          <w:lang w:val="en-GB"/>
        </w:rPr>
        <w:t xml:space="preserve"> proper </w:t>
      </w:r>
      <w:r w:rsidRPr="6AF6D6F9" w:rsidR="21B1BC09">
        <w:rPr>
          <w:rStyle w:val="eop"/>
          <w:rFonts w:ascii="Arial" w:hAnsi="Arial" w:eastAsia="游ゴシック Light" w:cs="Arial" w:eastAsiaTheme="majorEastAsia"/>
          <w:sz w:val="22"/>
          <w:szCs w:val="22"/>
          <w:lang w:val="en-GB"/>
        </w:rPr>
        <w:t>ventilation</w:t>
      </w:r>
      <w:r w:rsidRPr="6AF6D6F9" w:rsidR="21B1BC09">
        <w:rPr>
          <w:rStyle w:val="eop"/>
          <w:rFonts w:ascii="Arial" w:hAnsi="Arial" w:eastAsia="游ゴシック Light" w:cs="Arial" w:eastAsiaTheme="majorEastAsia"/>
          <w:sz w:val="22"/>
          <w:szCs w:val="22"/>
          <w:lang w:val="en-GB"/>
        </w:rPr>
        <w:t xml:space="preserve">. It is </w:t>
      </w:r>
      <w:r w:rsidRPr="6AF6D6F9" w:rsidR="21B1BC09">
        <w:rPr>
          <w:rStyle w:val="eop"/>
          <w:rFonts w:ascii="Arial" w:hAnsi="Arial" w:eastAsia="游ゴシック Light" w:cs="Arial" w:eastAsiaTheme="majorEastAsia"/>
          <w:sz w:val="22"/>
          <w:szCs w:val="22"/>
          <w:lang w:val="en-GB"/>
        </w:rPr>
        <w:t>advisable</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to</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investigate</w:t>
      </w:r>
      <w:r w:rsidRPr="6AF6D6F9" w:rsidR="21B1BC09">
        <w:rPr>
          <w:rStyle w:val="eop"/>
          <w:rFonts w:ascii="Arial" w:hAnsi="Arial" w:eastAsia="游ゴシック Light" w:cs="Arial" w:eastAsiaTheme="majorEastAsia"/>
          <w:sz w:val="22"/>
          <w:szCs w:val="22"/>
          <w:lang w:val="en-GB"/>
        </w:rPr>
        <w:t xml:space="preserve">: How </w:t>
      </w:r>
      <w:r w:rsidRPr="6AF6D6F9" w:rsidR="21B1BC09">
        <w:rPr>
          <w:rStyle w:val="eop"/>
          <w:rFonts w:ascii="Arial" w:hAnsi="Arial" w:eastAsia="游ゴシック Light" w:cs="Arial" w:eastAsiaTheme="majorEastAsia"/>
          <w:sz w:val="22"/>
          <w:szCs w:val="22"/>
          <w:lang w:val="en-GB"/>
        </w:rPr>
        <w:t>much</w:t>
      </w:r>
      <w:r w:rsidRPr="6AF6D6F9" w:rsidR="21B1BC09">
        <w:rPr>
          <w:rStyle w:val="eop"/>
          <w:rFonts w:ascii="Arial" w:hAnsi="Arial" w:eastAsia="游ゴシック Light" w:cs="Arial" w:eastAsiaTheme="majorEastAsia"/>
          <w:sz w:val="22"/>
          <w:szCs w:val="22"/>
          <w:lang w:val="en-GB"/>
        </w:rPr>
        <w:t xml:space="preserve"> heat do </w:t>
      </w:r>
      <w:r w:rsidRPr="6AF6D6F9" w:rsidR="21B1BC09">
        <w:rPr>
          <w:rStyle w:val="eop"/>
          <w:rFonts w:ascii="Arial" w:hAnsi="Arial" w:eastAsia="游ゴシック Light" w:cs="Arial" w:eastAsiaTheme="majorEastAsia"/>
          <w:sz w:val="22"/>
          <w:szCs w:val="22"/>
          <w:lang w:val="en-GB"/>
        </w:rPr>
        <w:t>the</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LEDs</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generate</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Could</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this</w:t>
      </w:r>
      <w:r w:rsidRPr="6AF6D6F9" w:rsidR="21B1BC09">
        <w:rPr>
          <w:rStyle w:val="eop"/>
          <w:rFonts w:ascii="Arial" w:hAnsi="Arial" w:eastAsia="游ゴシック Light" w:cs="Arial" w:eastAsiaTheme="majorEastAsia"/>
          <w:sz w:val="22"/>
          <w:szCs w:val="22"/>
          <w:lang w:val="en-GB"/>
        </w:rPr>
        <w:t xml:space="preserve"> heat </w:t>
      </w:r>
      <w:r w:rsidRPr="6AF6D6F9" w:rsidR="21B1BC09">
        <w:rPr>
          <w:rStyle w:val="eop"/>
          <w:rFonts w:ascii="Arial" w:hAnsi="Arial" w:eastAsia="游ゴシック Light" w:cs="Arial" w:eastAsiaTheme="majorEastAsia"/>
          <w:sz w:val="22"/>
          <w:szCs w:val="22"/>
          <w:lang w:val="en-GB"/>
        </w:rPr>
        <w:t>damage</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them</w:t>
      </w:r>
      <w:r w:rsidRPr="6AF6D6F9" w:rsidR="21B1BC09">
        <w:rPr>
          <w:rStyle w:val="eop"/>
          <w:rFonts w:ascii="Arial" w:hAnsi="Arial" w:eastAsia="游ゴシック Light" w:cs="Arial" w:eastAsiaTheme="majorEastAsia"/>
          <w:sz w:val="22"/>
          <w:szCs w:val="22"/>
          <w:lang w:val="en-GB"/>
        </w:rPr>
        <w:t xml:space="preserve">? How </w:t>
      </w:r>
      <w:r w:rsidRPr="6AF6D6F9" w:rsidR="21B1BC09">
        <w:rPr>
          <w:rStyle w:val="eop"/>
          <w:rFonts w:ascii="Arial" w:hAnsi="Arial" w:eastAsia="游ゴシック Light" w:cs="Arial" w:eastAsiaTheme="majorEastAsia"/>
          <w:sz w:val="22"/>
          <w:szCs w:val="22"/>
          <w:lang w:val="en-GB"/>
        </w:rPr>
        <w:t>can</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the</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installation</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be</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enhanced</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to</w:t>
      </w:r>
      <w:r w:rsidRPr="6AF6D6F9" w:rsidR="21B1BC09">
        <w:rPr>
          <w:rStyle w:val="eop"/>
          <w:rFonts w:ascii="Arial" w:hAnsi="Arial" w:eastAsia="游ゴシック Light" w:cs="Arial" w:eastAsiaTheme="majorEastAsia"/>
          <w:sz w:val="22"/>
          <w:szCs w:val="22"/>
          <w:lang w:val="en-GB"/>
        </w:rPr>
        <w:t xml:space="preserve"> </w:t>
      </w:r>
      <w:r w:rsidRPr="6AF6D6F9" w:rsidR="12E055EA">
        <w:rPr>
          <w:rStyle w:val="eop"/>
          <w:rFonts w:ascii="Arial" w:hAnsi="Arial" w:eastAsia="游ゴシック Light" w:cs="Arial" w:eastAsiaTheme="majorEastAsia"/>
          <w:sz w:val="22"/>
          <w:szCs w:val="22"/>
          <w:lang w:val="en-GB"/>
        </w:rPr>
        <w:t>eliminate</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potential</w:t>
      </w:r>
      <w:r w:rsidRPr="6AF6D6F9" w:rsidR="21B1BC09">
        <w:rPr>
          <w:rStyle w:val="eop"/>
          <w:rFonts w:ascii="Arial" w:hAnsi="Arial" w:eastAsia="游ゴシック Light" w:cs="Arial" w:eastAsiaTheme="majorEastAsia"/>
          <w:sz w:val="22"/>
          <w:szCs w:val="22"/>
          <w:lang w:val="en-GB"/>
        </w:rPr>
        <w:t xml:space="preserve"> </w:t>
      </w:r>
      <w:r w:rsidRPr="6AF6D6F9" w:rsidR="21B1BC09">
        <w:rPr>
          <w:rStyle w:val="eop"/>
          <w:rFonts w:ascii="Arial" w:hAnsi="Arial" w:eastAsia="游ゴシック Light" w:cs="Arial" w:eastAsiaTheme="majorEastAsia"/>
          <w:sz w:val="22"/>
          <w:szCs w:val="22"/>
          <w:lang w:val="en-GB"/>
        </w:rPr>
        <w:t>risks</w:t>
      </w:r>
      <w:r w:rsidRPr="6AF6D6F9" w:rsidR="21B1BC09">
        <w:rPr>
          <w:rStyle w:val="eop"/>
          <w:rFonts w:ascii="Arial" w:hAnsi="Arial" w:eastAsia="游ゴシック Light" w:cs="Arial" w:eastAsiaTheme="majorEastAsia"/>
          <w:sz w:val="22"/>
          <w:szCs w:val="22"/>
          <w:lang w:val="en-GB"/>
        </w:rPr>
        <w:t>?</w:t>
      </w:r>
    </w:p>
    <w:p w:rsidR="00E55DE7" w:rsidP="6AF6D6F9" w:rsidRDefault="004123B5" w14:paraId="7CC1DABB" w14:textId="0FEE508E">
      <w:pPr>
        <w:pStyle w:val="paragraph"/>
        <w:numPr>
          <w:ilvl w:val="0"/>
          <w:numId w:val="9"/>
        </w:numPr>
        <w:spacing w:before="0" w:beforeAutospacing="off" w:after="0" w:afterAutospacing="off"/>
        <w:textAlignment w:val="baseline"/>
        <w:rPr>
          <w:rStyle w:val="eop"/>
          <w:rFonts w:ascii="Arial" w:hAnsi="Arial" w:eastAsia="游ゴシック Light" w:cs="Arial" w:eastAsiaTheme="majorEastAsia"/>
          <w:sz w:val="22"/>
          <w:szCs w:val="22"/>
          <w:lang w:val="en-GB"/>
        </w:rPr>
      </w:pPr>
      <w:r w:rsidRPr="6AF6D6F9" w:rsidR="1B4C00BE">
        <w:rPr>
          <w:rStyle w:val="eop"/>
          <w:rFonts w:ascii="Arial" w:hAnsi="Arial" w:eastAsia="游ゴシック Light" w:cs="Arial" w:eastAsiaTheme="majorEastAsia"/>
          <w:sz w:val="22"/>
          <w:szCs w:val="22"/>
          <w:lang w:val="en-GB"/>
        </w:rPr>
        <w:t xml:space="preserve">For </w:t>
      </w:r>
      <w:r w:rsidRPr="6AF6D6F9" w:rsidR="1B4C00BE">
        <w:rPr>
          <w:rStyle w:val="eop"/>
          <w:rFonts w:ascii="Arial" w:hAnsi="Arial" w:eastAsia="游ゴシック Light" w:cs="Arial" w:eastAsiaTheme="majorEastAsia"/>
          <w:sz w:val="22"/>
          <w:szCs w:val="22"/>
          <w:lang w:val="en-GB"/>
        </w:rPr>
        <w:t>the</w:t>
      </w:r>
      <w:r w:rsidRPr="6AF6D6F9" w:rsidR="1B4C00BE">
        <w:rPr>
          <w:rStyle w:val="eop"/>
          <w:rFonts w:ascii="Arial" w:hAnsi="Arial" w:eastAsia="游ゴシック Light" w:cs="Arial" w:eastAsiaTheme="majorEastAsia"/>
          <w:sz w:val="22"/>
          <w:szCs w:val="22"/>
          <w:lang w:val="en-GB"/>
        </w:rPr>
        <w:t xml:space="preserve"> </w:t>
      </w:r>
      <w:r w:rsidRPr="6AF6D6F9" w:rsidR="3F65A849">
        <w:rPr>
          <w:rStyle w:val="eop"/>
          <w:rFonts w:ascii="Arial" w:hAnsi="Arial" w:eastAsia="游ゴシック Light" w:cs="Arial" w:eastAsiaTheme="majorEastAsia"/>
          <w:sz w:val="22"/>
          <w:szCs w:val="22"/>
          <w:lang w:val="en-GB"/>
        </w:rPr>
        <w:t>entire</w:t>
      </w:r>
      <w:r w:rsidRPr="6AF6D6F9" w:rsidR="3F65A849">
        <w:rPr>
          <w:rStyle w:val="eop"/>
          <w:rFonts w:ascii="Arial" w:hAnsi="Arial" w:eastAsia="游ゴシック Light" w:cs="Arial" w:eastAsiaTheme="majorEastAsia"/>
          <w:sz w:val="22"/>
          <w:szCs w:val="22"/>
          <w:lang w:val="en-GB"/>
        </w:rPr>
        <w:t xml:space="preserve"> </w:t>
      </w:r>
      <w:r w:rsidRPr="6AF6D6F9" w:rsidR="3F65A849">
        <w:rPr>
          <w:rStyle w:val="eop"/>
          <w:rFonts w:ascii="Arial" w:hAnsi="Arial" w:eastAsia="游ゴシック Light" w:cs="Arial" w:eastAsiaTheme="majorEastAsia"/>
          <w:sz w:val="22"/>
          <w:szCs w:val="22"/>
          <w:lang w:val="en-GB"/>
        </w:rPr>
        <w:t>installation</w:t>
      </w:r>
      <w:r w:rsidRPr="6AF6D6F9" w:rsidR="2DA2524A">
        <w:rPr>
          <w:rStyle w:val="eop"/>
          <w:rFonts w:ascii="Arial" w:hAnsi="Arial" w:eastAsia="游ゴシック Light" w:cs="Arial" w:eastAsiaTheme="majorEastAsia"/>
          <w:sz w:val="22"/>
          <w:szCs w:val="22"/>
          <w:lang w:val="en-GB"/>
        </w:rPr>
        <w:t>,</w:t>
      </w:r>
      <w:r w:rsidRPr="6AF6D6F9" w:rsidR="3F65A849">
        <w:rPr>
          <w:rStyle w:val="eop"/>
          <w:rFonts w:ascii="Arial" w:hAnsi="Arial" w:eastAsia="游ゴシック Light" w:cs="Arial" w:eastAsiaTheme="majorEastAsia"/>
          <w:sz w:val="22"/>
          <w:szCs w:val="22"/>
          <w:lang w:val="en-GB"/>
        </w:rPr>
        <w:t xml:space="preserve"> </w:t>
      </w:r>
      <w:r w:rsidRPr="6AF6D6F9" w:rsidR="4A3E41A7">
        <w:rPr>
          <w:rStyle w:val="eop"/>
          <w:rFonts w:ascii="Arial" w:hAnsi="Arial" w:eastAsia="游ゴシック Light" w:cs="Arial" w:eastAsiaTheme="majorEastAsia"/>
          <w:sz w:val="22"/>
          <w:szCs w:val="22"/>
          <w:lang w:val="en-GB"/>
        </w:rPr>
        <w:t>it</w:t>
      </w:r>
      <w:r w:rsidRPr="6AF6D6F9" w:rsidR="4A3E41A7">
        <w:rPr>
          <w:rStyle w:val="eop"/>
          <w:rFonts w:ascii="Arial" w:hAnsi="Arial" w:eastAsia="游ゴシック Light" w:cs="Arial" w:eastAsiaTheme="majorEastAsia"/>
          <w:sz w:val="22"/>
          <w:szCs w:val="22"/>
          <w:lang w:val="en-GB"/>
        </w:rPr>
        <w:t xml:space="preserve"> </w:t>
      </w:r>
      <w:r w:rsidRPr="6AF6D6F9" w:rsidR="2DA2524A">
        <w:rPr>
          <w:rStyle w:val="eop"/>
          <w:rFonts w:ascii="Arial" w:hAnsi="Arial" w:eastAsia="游ゴシック Light" w:cs="Arial" w:eastAsiaTheme="majorEastAsia"/>
          <w:sz w:val="22"/>
          <w:szCs w:val="22"/>
          <w:lang w:val="en-GB"/>
        </w:rPr>
        <w:t xml:space="preserve">is </w:t>
      </w:r>
      <w:r w:rsidRPr="6AF6D6F9" w:rsidR="4A3E41A7">
        <w:rPr>
          <w:rStyle w:val="eop"/>
          <w:rFonts w:ascii="Arial" w:hAnsi="Arial" w:eastAsia="游ゴシック Light" w:cs="Arial" w:eastAsiaTheme="majorEastAsia"/>
          <w:sz w:val="22"/>
          <w:szCs w:val="22"/>
          <w:lang w:val="en-GB"/>
        </w:rPr>
        <w:t>still</w:t>
      </w:r>
      <w:r w:rsidRPr="6AF6D6F9" w:rsidR="4A3E41A7">
        <w:rPr>
          <w:rStyle w:val="eop"/>
          <w:rFonts w:ascii="Arial" w:hAnsi="Arial" w:eastAsia="游ゴシック Light" w:cs="Arial" w:eastAsiaTheme="majorEastAsia"/>
          <w:sz w:val="22"/>
          <w:szCs w:val="22"/>
          <w:lang w:val="en-GB"/>
        </w:rPr>
        <w:t xml:space="preserve"> </w:t>
      </w:r>
      <w:r w:rsidRPr="6AF6D6F9" w:rsidR="2DA2524A">
        <w:rPr>
          <w:rStyle w:val="eop"/>
          <w:rFonts w:ascii="Arial" w:hAnsi="Arial" w:eastAsia="游ゴシック Light" w:cs="Arial" w:eastAsiaTheme="majorEastAsia"/>
          <w:sz w:val="22"/>
          <w:szCs w:val="22"/>
          <w:lang w:val="en-GB"/>
        </w:rPr>
        <w:t>necessary</w:t>
      </w:r>
      <w:r w:rsidRPr="6AF6D6F9" w:rsidR="4A3E41A7">
        <w:rPr>
          <w:rStyle w:val="eop"/>
          <w:rFonts w:ascii="Arial" w:hAnsi="Arial" w:eastAsia="游ゴシック Light" w:cs="Arial" w:eastAsiaTheme="majorEastAsia"/>
          <w:sz w:val="22"/>
          <w:szCs w:val="22"/>
          <w:lang w:val="en-GB"/>
        </w:rPr>
        <w:t xml:space="preserve"> </w:t>
      </w:r>
      <w:r w:rsidRPr="6AF6D6F9" w:rsidR="4A3E41A7">
        <w:rPr>
          <w:rStyle w:val="eop"/>
          <w:rFonts w:ascii="Arial" w:hAnsi="Arial" w:eastAsia="游ゴシック Light" w:cs="Arial" w:eastAsiaTheme="majorEastAsia"/>
          <w:sz w:val="22"/>
          <w:szCs w:val="22"/>
          <w:lang w:val="en-GB"/>
        </w:rPr>
        <w:t>to</w:t>
      </w:r>
      <w:r w:rsidRPr="6AF6D6F9" w:rsidR="4A3E41A7">
        <w:rPr>
          <w:rStyle w:val="eop"/>
          <w:rFonts w:ascii="Arial" w:hAnsi="Arial" w:eastAsia="游ゴシック Light" w:cs="Arial" w:eastAsiaTheme="majorEastAsia"/>
          <w:sz w:val="22"/>
          <w:szCs w:val="22"/>
          <w:lang w:val="en-GB"/>
        </w:rPr>
        <w:t xml:space="preserve"> </w:t>
      </w:r>
      <w:r w:rsidRPr="6AF6D6F9" w:rsidR="2DA2524A">
        <w:rPr>
          <w:rStyle w:val="eop"/>
          <w:rFonts w:ascii="Arial" w:hAnsi="Arial" w:eastAsia="游ゴシック Light" w:cs="Arial" w:eastAsiaTheme="majorEastAsia"/>
          <w:sz w:val="22"/>
          <w:szCs w:val="22"/>
          <w:lang w:val="en-GB"/>
        </w:rPr>
        <w:t>determine</w:t>
      </w:r>
      <w:r w:rsidRPr="6AF6D6F9" w:rsidR="2DA2524A">
        <w:rPr>
          <w:rStyle w:val="eop"/>
          <w:rFonts w:ascii="Arial" w:hAnsi="Arial" w:eastAsia="游ゴシック Light" w:cs="Arial" w:eastAsiaTheme="majorEastAsia"/>
          <w:sz w:val="22"/>
          <w:szCs w:val="22"/>
          <w:lang w:val="en-GB"/>
        </w:rPr>
        <w:t xml:space="preserve"> </w:t>
      </w:r>
      <w:r w:rsidRPr="6AF6D6F9" w:rsidR="2DA2524A">
        <w:rPr>
          <w:rStyle w:val="eop"/>
          <w:rFonts w:ascii="Arial" w:hAnsi="Arial" w:eastAsia="游ゴシック Light" w:cs="Arial" w:eastAsiaTheme="majorEastAsia"/>
          <w:sz w:val="22"/>
          <w:szCs w:val="22"/>
          <w:lang w:val="en-GB"/>
        </w:rPr>
        <w:t>the</w:t>
      </w:r>
      <w:r w:rsidRPr="6AF6D6F9" w:rsidR="2DA2524A">
        <w:rPr>
          <w:rStyle w:val="eop"/>
          <w:rFonts w:ascii="Arial" w:hAnsi="Arial" w:eastAsia="游ゴシック Light" w:cs="Arial" w:eastAsiaTheme="majorEastAsia"/>
          <w:sz w:val="22"/>
          <w:szCs w:val="22"/>
          <w:lang w:val="en-GB"/>
        </w:rPr>
        <w:t xml:space="preserve"> </w:t>
      </w:r>
      <w:r w:rsidRPr="6AF6D6F9" w:rsidR="2DA2524A">
        <w:rPr>
          <w:rStyle w:val="eop"/>
          <w:rFonts w:ascii="Arial" w:hAnsi="Arial" w:eastAsia="游ゴシック Light" w:cs="Arial" w:eastAsiaTheme="majorEastAsia"/>
          <w:sz w:val="22"/>
          <w:szCs w:val="22"/>
          <w:lang w:val="en-GB"/>
        </w:rPr>
        <w:t>extent</w:t>
      </w:r>
      <w:r w:rsidRPr="6AF6D6F9" w:rsidR="13EC121E">
        <w:rPr>
          <w:rStyle w:val="eop"/>
          <w:rFonts w:ascii="Arial" w:hAnsi="Arial" w:eastAsia="游ゴシック Light" w:cs="Arial" w:eastAsiaTheme="majorEastAsia"/>
          <w:sz w:val="22"/>
          <w:szCs w:val="22"/>
          <w:lang w:val="en-GB"/>
        </w:rPr>
        <w:t xml:space="preserve"> </w:t>
      </w:r>
      <w:r w:rsidRPr="6AF6D6F9" w:rsidR="13EC121E">
        <w:rPr>
          <w:rStyle w:val="eop"/>
          <w:rFonts w:ascii="Arial" w:hAnsi="Arial" w:eastAsia="游ゴシック Light" w:cs="Arial" w:eastAsiaTheme="majorEastAsia"/>
          <w:sz w:val="22"/>
          <w:szCs w:val="22"/>
          <w:lang w:val="en-GB"/>
        </w:rPr>
        <w:t>and</w:t>
      </w:r>
      <w:r w:rsidRPr="6AF6D6F9" w:rsidR="13EC121E">
        <w:rPr>
          <w:rStyle w:val="eop"/>
          <w:rFonts w:ascii="Arial" w:hAnsi="Arial" w:eastAsia="游ゴシック Light" w:cs="Arial" w:eastAsiaTheme="majorEastAsia"/>
          <w:sz w:val="22"/>
          <w:szCs w:val="22"/>
          <w:lang w:val="en-GB"/>
        </w:rPr>
        <w:t xml:space="preserve"> </w:t>
      </w:r>
      <w:r w:rsidRPr="6AF6D6F9" w:rsidR="2DA2524A">
        <w:rPr>
          <w:rStyle w:val="eop"/>
          <w:rFonts w:ascii="Arial" w:hAnsi="Arial" w:eastAsia="游ゴシック Light" w:cs="Arial" w:eastAsiaTheme="majorEastAsia"/>
          <w:sz w:val="22"/>
          <w:szCs w:val="22"/>
          <w:lang w:val="en-GB"/>
        </w:rPr>
        <w:t>locations</w:t>
      </w:r>
      <w:r w:rsidRPr="6AF6D6F9" w:rsidR="2DA2524A">
        <w:rPr>
          <w:rStyle w:val="eop"/>
          <w:rFonts w:ascii="Arial" w:hAnsi="Arial" w:eastAsia="游ゴシック Light" w:cs="Arial" w:eastAsiaTheme="majorEastAsia"/>
          <w:sz w:val="22"/>
          <w:szCs w:val="22"/>
          <w:lang w:val="en-GB"/>
        </w:rPr>
        <w:t xml:space="preserve"> </w:t>
      </w:r>
      <w:r w:rsidRPr="6AF6D6F9" w:rsidR="13EC121E">
        <w:rPr>
          <w:rStyle w:val="eop"/>
          <w:rFonts w:ascii="Arial" w:hAnsi="Arial" w:eastAsia="游ゴシック Light" w:cs="Arial" w:eastAsiaTheme="majorEastAsia"/>
          <w:sz w:val="22"/>
          <w:szCs w:val="22"/>
          <w:lang w:val="en-GB"/>
        </w:rPr>
        <w:t>where</w:t>
      </w:r>
      <w:r w:rsidRPr="6AF6D6F9" w:rsidR="13EC121E">
        <w:rPr>
          <w:rStyle w:val="eop"/>
          <w:rFonts w:ascii="Arial" w:hAnsi="Arial" w:eastAsia="游ゴシック Light" w:cs="Arial" w:eastAsiaTheme="majorEastAsia"/>
          <w:sz w:val="22"/>
          <w:szCs w:val="22"/>
          <w:lang w:val="en-GB"/>
        </w:rPr>
        <w:t xml:space="preserve"> </w:t>
      </w:r>
      <w:r w:rsidRPr="6AF6D6F9" w:rsidR="2DA2524A">
        <w:rPr>
          <w:rStyle w:val="eop"/>
          <w:rFonts w:ascii="Arial" w:hAnsi="Arial" w:eastAsia="游ゴシック Light" w:cs="Arial" w:eastAsiaTheme="majorEastAsia"/>
          <w:sz w:val="22"/>
          <w:szCs w:val="22"/>
          <w:lang w:val="en-GB"/>
        </w:rPr>
        <w:t>additional</w:t>
      </w:r>
      <w:r w:rsidRPr="6AF6D6F9" w:rsidR="03DBD723">
        <w:rPr>
          <w:rStyle w:val="eop"/>
          <w:rFonts w:ascii="Arial" w:hAnsi="Arial" w:eastAsia="游ゴシック Light" w:cs="Arial" w:eastAsiaTheme="majorEastAsia"/>
          <w:sz w:val="22"/>
          <w:szCs w:val="22"/>
          <w:lang w:val="en-GB"/>
        </w:rPr>
        <w:t xml:space="preserve"> support in </w:t>
      </w:r>
      <w:r w:rsidRPr="6AF6D6F9" w:rsidR="03DBD723">
        <w:rPr>
          <w:rStyle w:val="eop"/>
          <w:rFonts w:ascii="Arial" w:hAnsi="Arial" w:eastAsia="游ゴシック Light" w:cs="Arial" w:eastAsiaTheme="majorEastAsia"/>
          <w:sz w:val="22"/>
          <w:szCs w:val="22"/>
          <w:lang w:val="en-GB"/>
        </w:rPr>
        <w:t>the</w:t>
      </w:r>
      <w:r w:rsidRPr="6AF6D6F9" w:rsidR="03DBD723">
        <w:rPr>
          <w:rStyle w:val="eop"/>
          <w:rFonts w:ascii="Arial" w:hAnsi="Arial" w:eastAsia="游ゴシック Light" w:cs="Arial" w:eastAsiaTheme="majorEastAsia"/>
          <w:sz w:val="22"/>
          <w:szCs w:val="22"/>
          <w:lang w:val="en-GB"/>
        </w:rPr>
        <w:t xml:space="preserve"> form of </w:t>
      </w:r>
      <w:r w:rsidRPr="6AF6D6F9" w:rsidR="1BCC2BCE">
        <w:rPr>
          <w:rStyle w:val="eop"/>
          <w:rFonts w:ascii="Arial" w:hAnsi="Arial" w:eastAsia="游ゴシック Light" w:cs="Arial" w:eastAsiaTheme="majorEastAsia"/>
          <w:sz w:val="22"/>
          <w:szCs w:val="22"/>
          <w:lang w:val="en-GB"/>
        </w:rPr>
        <w:t xml:space="preserve">extra </w:t>
      </w:r>
      <w:r w:rsidRPr="6AF6D6F9" w:rsidR="1BCC2BCE">
        <w:rPr>
          <w:rStyle w:val="eop"/>
          <w:rFonts w:ascii="Arial" w:hAnsi="Arial" w:eastAsia="游ゴシック Light" w:cs="Arial" w:eastAsiaTheme="majorEastAsia"/>
          <w:sz w:val="22"/>
          <w:szCs w:val="22"/>
          <w:lang w:val="en-GB"/>
        </w:rPr>
        <w:t>standards</w:t>
      </w:r>
      <w:r w:rsidRPr="6AF6D6F9" w:rsidR="1BCC2BCE">
        <w:rPr>
          <w:rStyle w:val="eop"/>
          <w:rFonts w:ascii="Arial" w:hAnsi="Arial" w:eastAsia="游ゴシック Light" w:cs="Arial" w:eastAsiaTheme="majorEastAsia"/>
          <w:sz w:val="22"/>
          <w:szCs w:val="22"/>
          <w:lang w:val="en-GB"/>
        </w:rPr>
        <w:t xml:space="preserve"> </w:t>
      </w:r>
      <w:r w:rsidRPr="6AF6D6F9" w:rsidR="2DA2524A">
        <w:rPr>
          <w:rStyle w:val="eop"/>
          <w:rFonts w:ascii="Arial" w:hAnsi="Arial" w:eastAsia="游ゴシック Light" w:cs="Arial" w:eastAsiaTheme="majorEastAsia"/>
          <w:sz w:val="22"/>
          <w:szCs w:val="22"/>
          <w:lang w:val="en-GB"/>
        </w:rPr>
        <w:t xml:space="preserve">is </w:t>
      </w:r>
      <w:r w:rsidRPr="6AF6D6F9" w:rsidR="2DA2524A">
        <w:rPr>
          <w:rStyle w:val="eop"/>
          <w:rFonts w:ascii="Arial" w:hAnsi="Arial" w:eastAsia="游ゴシック Light" w:cs="Arial" w:eastAsiaTheme="majorEastAsia"/>
          <w:sz w:val="22"/>
          <w:szCs w:val="22"/>
          <w:lang w:val="en-GB"/>
        </w:rPr>
        <w:t>needed</w:t>
      </w:r>
      <w:r w:rsidRPr="6AF6D6F9" w:rsidR="2DA2524A">
        <w:rPr>
          <w:rStyle w:val="eop"/>
          <w:rFonts w:ascii="Arial" w:hAnsi="Arial" w:eastAsia="游ゴシック Light" w:cs="Arial" w:eastAsiaTheme="majorEastAsia"/>
          <w:sz w:val="22"/>
          <w:szCs w:val="22"/>
          <w:lang w:val="en-GB"/>
        </w:rPr>
        <w:t xml:space="preserve"> </w:t>
      </w:r>
      <w:r w:rsidRPr="6AF6D6F9" w:rsidR="2DA2524A">
        <w:rPr>
          <w:rStyle w:val="eop"/>
          <w:rFonts w:ascii="Arial" w:hAnsi="Arial" w:eastAsia="游ゴシック Light" w:cs="Arial" w:eastAsiaTheme="majorEastAsia"/>
          <w:sz w:val="22"/>
          <w:szCs w:val="22"/>
          <w:lang w:val="en-GB"/>
        </w:rPr>
        <w:t>to</w:t>
      </w:r>
      <w:r w:rsidRPr="6AF6D6F9" w:rsidR="2DA2524A">
        <w:rPr>
          <w:rStyle w:val="eop"/>
          <w:rFonts w:ascii="Arial" w:hAnsi="Arial" w:eastAsia="游ゴシック Light" w:cs="Arial" w:eastAsiaTheme="majorEastAsia"/>
          <w:sz w:val="22"/>
          <w:szCs w:val="22"/>
          <w:lang w:val="en-GB"/>
        </w:rPr>
        <w:t xml:space="preserve"> support</w:t>
      </w:r>
      <w:r w:rsidRPr="6AF6D6F9" w:rsidR="1BCC2BCE">
        <w:rPr>
          <w:rStyle w:val="eop"/>
          <w:rFonts w:ascii="Arial" w:hAnsi="Arial" w:eastAsia="游ゴシック Light" w:cs="Arial" w:eastAsiaTheme="majorEastAsia"/>
          <w:sz w:val="22"/>
          <w:szCs w:val="22"/>
          <w:lang w:val="en-GB"/>
        </w:rPr>
        <w:t xml:space="preserve"> </w:t>
      </w:r>
      <w:r w:rsidRPr="6AF6D6F9" w:rsidR="1BCC2BCE">
        <w:rPr>
          <w:rStyle w:val="eop"/>
          <w:rFonts w:ascii="Arial" w:hAnsi="Arial" w:eastAsia="游ゴシック Light" w:cs="Arial" w:eastAsiaTheme="majorEastAsia"/>
          <w:sz w:val="22"/>
          <w:szCs w:val="22"/>
          <w:lang w:val="en-GB"/>
        </w:rPr>
        <w:t>the</w:t>
      </w:r>
      <w:r w:rsidRPr="6AF6D6F9" w:rsidR="1BCC2BCE">
        <w:rPr>
          <w:rStyle w:val="eop"/>
          <w:rFonts w:ascii="Arial" w:hAnsi="Arial" w:eastAsia="游ゴシック Light" w:cs="Arial" w:eastAsiaTheme="majorEastAsia"/>
          <w:sz w:val="22"/>
          <w:szCs w:val="22"/>
          <w:lang w:val="en-GB"/>
        </w:rPr>
        <w:t xml:space="preserve"> </w:t>
      </w:r>
      <w:r w:rsidRPr="6AF6D6F9" w:rsidR="18EBD20D">
        <w:rPr>
          <w:rStyle w:val="eop"/>
          <w:rFonts w:ascii="Arial" w:hAnsi="Arial" w:eastAsia="游ゴシック Light" w:cs="Arial" w:eastAsiaTheme="majorEastAsia"/>
          <w:sz w:val="22"/>
          <w:szCs w:val="22"/>
          <w:lang w:val="en-GB"/>
        </w:rPr>
        <w:t>pipes</w:t>
      </w:r>
      <w:r w:rsidRPr="6AF6D6F9" w:rsidR="2DA2524A">
        <w:rPr>
          <w:rStyle w:val="eop"/>
          <w:rFonts w:ascii="Arial" w:hAnsi="Arial" w:eastAsia="游ゴシック Light" w:cs="Arial" w:eastAsiaTheme="majorEastAsia"/>
          <w:sz w:val="22"/>
          <w:szCs w:val="22"/>
          <w:lang w:val="en-GB"/>
        </w:rPr>
        <w:t xml:space="preserve"> </w:t>
      </w:r>
      <w:r w:rsidRPr="6AF6D6F9" w:rsidR="2DA2524A">
        <w:rPr>
          <w:rStyle w:val="eop"/>
          <w:rFonts w:ascii="Arial" w:hAnsi="Arial" w:eastAsia="游ゴシック Light" w:cs="Arial" w:eastAsiaTheme="majorEastAsia"/>
          <w:sz w:val="22"/>
          <w:szCs w:val="22"/>
          <w:lang w:val="en-GB"/>
        </w:rPr>
        <w:t>and</w:t>
      </w:r>
      <w:r w:rsidRPr="6AF6D6F9" w:rsidR="2DA2524A">
        <w:rPr>
          <w:rStyle w:val="eop"/>
          <w:rFonts w:ascii="Arial" w:hAnsi="Arial" w:eastAsia="游ゴシック Light" w:cs="Arial" w:eastAsiaTheme="majorEastAsia"/>
          <w:sz w:val="22"/>
          <w:szCs w:val="22"/>
          <w:lang w:val="en-GB"/>
        </w:rPr>
        <w:t xml:space="preserve"> </w:t>
      </w:r>
      <w:r w:rsidRPr="6AF6D6F9" w:rsidR="18EBD20D">
        <w:rPr>
          <w:rStyle w:val="eop"/>
          <w:rFonts w:ascii="Arial" w:hAnsi="Arial" w:eastAsia="游ゴシック Light" w:cs="Arial" w:eastAsiaTheme="majorEastAsia"/>
          <w:sz w:val="22"/>
          <w:szCs w:val="22"/>
          <w:lang w:val="en-GB"/>
        </w:rPr>
        <w:t xml:space="preserve">cross </w:t>
      </w:r>
      <w:r w:rsidRPr="6AF6D6F9" w:rsidR="18EBD20D">
        <w:rPr>
          <w:rStyle w:val="eop"/>
          <w:rFonts w:ascii="Arial" w:hAnsi="Arial" w:eastAsia="游ゴシック Light" w:cs="Arial" w:eastAsiaTheme="majorEastAsia"/>
          <w:sz w:val="22"/>
          <w:szCs w:val="22"/>
          <w:lang w:val="en-GB"/>
        </w:rPr>
        <w:t>sections</w:t>
      </w:r>
      <w:r w:rsidRPr="6AF6D6F9" w:rsidR="18EBD20D">
        <w:rPr>
          <w:rStyle w:val="eop"/>
          <w:rFonts w:ascii="Arial" w:hAnsi="Arial" w:eastAsia="游ゴシック Light" w:cs="Arial" w:eastAsiaTheme="majorEastAsia"/>
          <w:sz w:val="22"/>
          <w:szCs w:val="22"/>
          <w:lang w:val="en-GB"/>
        </w:rPr>
        <w:t>.</w:t>
      </w:r>
      <w:r w:rsidRPr="6AF6D6F9" w:rsidR="2DA2524A">
        <w:rPr>
          <w:rStyle w:val="eop"/>
          <w:rFonts w:ascii="Arial" w:hAnsi="Arial" w:eastAsia="游ゴシック Light" w:cs="Arial" w:eastAsiaTheme="majorEastAsia"/>
          <w:sz w:val="22"/>
          <w:szCs w:val="22"/>
          <w:lang w:val="en-GB"/>
        </w:rPr>
        <w:t xml:space="preserve"> </w:t>
      </w:r>
    </w:p>
    <w:p w:rsidRPr="00BA3D30" w:rsidR="00880FAB" w:rsidP="00A83051" w:rsidRDefault="00880FAB" w14:paraId="34DFA7E3" w14:textId="77777777">
      <w:pPr>
        <w:pStyle w:val="paragraph"/>
        <w:spacing w:before="0" w:beforeAutospacing="0" w:after="0" w:afterAutospacing="0"/>
        <w:textAlignment w:val="baseline"/>
        <w:rPr>
          <w:rStyle w:val="eop"/>
          <w:rFonts w:ascii="Arial" w:hAnsi="Arial" w:cs="Arial" w:eastAsiaTheme="majorEastAsia"/>
          <w:sz w:val="22"/>
          <w:szCs w:val="22"/>
        </w:rPr>
      </w:pPr>
    </w:p>
    <w:p w:rsidRPr="001A348F" w:rsidR="00A83051" w:rsidP="00A83051" w:rsidRDefault="00A83051" w14:paraId="4DC26681" w14:textId="1E155EB9">
      <w:pPr>
        <w:pStyle w:val="paragraph"/>
        <w:spacing w:before="0" w:beforeAutospacing="0" w:after="0" w:afterAutospacing="0"/>
        <w:textAlignment w:val="baseline"/>
        <w:rPr>
          <w:rFonts w:ascii="Arial" w:hAnsi="Arial" w:cs="Arial"/>
          <w:b/>
          <w:sz w:val="22"/>
          <w:szCs w:val="22"/>
        </w:rPr>
      </w:pPr>
      <w:r w:rsidRPr="006448F8">
        <w:rPr>
          <w:rStyle w:val="eop"/>
          <w:rFonts w:ascii="Arial" w:hAnsi="Arial" w:cs="Arial" w:eastAsiaTheme="majorEastAsia"/>
          <w:b/>
          <w:bCs/>
          <w:sz w:val="22"/>
          <w:szCs w:val="22"/>
        </w:rPr>
        <w:t>Audio</w:t>
      </w:r>
    </w:p>
    <w:p w:rsidR="00830EA1" w:rsidP="00DC4B00" w:rsidRDefault="00830EA1" w14:paraId="5D86F4FE" w14:textId="079D3FDC">
      <w:pPr>
        <w:pStyle w:val="paragraph"/>
        <w:spacing w:before="0" w:beforeAutospacing="0" w:after="0" w:afterAutospacing="0"/>
        <w:textAlignment w:val="baseline"/>
        <w:rPr>
          <w:rStyle w:val="normaltextrun"/>
          <w:rFonts w:ascii="Arial" w:hAnsi="Arial" w:cs="Arial" w:eastAsiaTheme="majorEastAsia"/>
          <w:sz w:val="22"/>
          <w:szCs w:val="22"/>
        </w:rPr>
      </w:pPr>
      <w:r>
        <w:rPr>
          <w:rStyle w:val="normaltextrun"/>
          <w:rFonts w:ascii="Arial" w:hAnsi="Arial" w:cs="Arial" w:eastAsiaTheme="majorEastAsia"/>
          <w:sz w:val="22"/>
          <w:szCs w:val="22"/>
        </w:rPr>
        <w:t xml:space="preserve">For the audio switching it is advised to </w:t>
      </w:r>
      <w:r w:rsidR="00580C93">
        <w:rPr>
          <w:rStyle w:val="normaltextrun"/>
          <w:rFonts w:ascii="Arial" w:hAnsi="Arial" w:cs="Arial" w:eastAsiaTheme="majorEastAsia"/>
          <w:sz w:val="22"/>
          <w:szCs w:val="22"/>
        </w:rPr>
        <w:t xml:space="preserve">either </w:t>
      </w:r>
      <w:r>
        <w:rPr>
          <w:rStyle w:val="normaltextrun"/>
          <w:rFonts w:ascii="Arial" w:hAnsi="Arial" w:cs="Arial" w:eastAsiaTheme="majorEastAsia"/>
          <w:sz w:val="22"/>
          <w:szCs w:val="22"/>
        </w:rPr>
        <w:t>make or purchase a DSP</w:t>
      </w:r>
      <w:r w:rsidR="00BE319A">
        <w:rPr>
          <w:rStyle w:val="normaltextrun"/>
          <w:rFonts w:ascii="Arial" w:hAnsi="Arial" w:cs="Arial" w:eastAsiaTheme="majorEastAsia"/>
          <w:sz w:val="22"/>
          <w:szCs w:val="22"/>
        </w:rPr>
        <w:t>. A 12 channel IO DSP is expensive</w:t>
      </w:r>
      <w:r w:rsidR="00175016">
        <w:rPr>
          <w:rStyle w:val="normaltextrun"/>
          <w:rFonts w:ascii="Arial" w:hAnsi="Arial" w:cs="Arial" w:eastAsiaTheme="majorEastAsia"/>
          <w:sz w:val="22"/>
          <w:szCs w:val="22"/>
        </w:rPr>
        <w:t>, so if this cannot be acquired from a sponsor, the recommendation is to make a DSP like</w:t>
      </w:r>
      <w:r w:rsidR="00580C93">
        <w:rPr>
          <w:rStyle w:val="normaltextrun"/>
          <w:rFonts w:ascii="Arial" w:hAnsi="Arial" w:cs="Arial" w:eastAsiaTheme="majorEastAsia"/>
          <w:sz w:val="22"/>
          <w:szCs w:val="22"/>
        </w:rPr>
        <w:t xml:space="preserve"> the one</w:t>
      </w:r>
      <w:ins w:author="Langeveld,Daniel D. van" w:date="2024-06-22T18:25:00Z" w16du:dateUtc="2024-06-22T16:25:00Z" w:id="119">
        <w:r w:rsidR="005112DB">
          <w:rPr>
            <w:rStyle w:val="normaltextrun"/>
            <w:rFonts w:ascii="Arial" w:hAnsi="Arial" w:cs="Arial" w:eastAsiaTheme="majorEastAsia"/>
            <w:sz w:val="22"/>
            <w:szCs w:val="22"/>
          </w:rPr>
          <w:t>s</w:t>
        </w:r>
      </w:ins>
      <w:r w:rsidR="00580C93">
        <w:rPr>
          <w:rStyle w:val="normaltextrun"/>
          <w:rFonts w:ascii="Arial" w:hAnsi="Arial" w:cs="Arial" w:eastAsiaTheme="majorEastAsia"/>
          <w:sz w:val="22"/>
          <w:szCs w:val="22"/>
        </w:rPr>
        <w:t xml:space="preserve"> available at </w:t>
      </w:r>
      <w:r w:rsidR="002A2B38">
        <w:rPr>
          <w:rStyle w:val="normaltextrun"/>
          <w:rFonts w:ascii="Arial" w:hAnsi="Arial" w:cs="Arial" w:eastAsiaTheme="majorEastAsia"/>
          <w:sz w:val="22"/>
          <w:szCs w:val="22"/>
        </w:rPr>
        <w:t>freedsp.github.io</w:t>
      </w:r>
      <w:r w:rsidR="00B3287E">
        <w:rPr>
          <w:rStyle w:val="normaltextrun"/>
          <w:rFonts w:ascii="Arial" w:hAnsi="Arial" w:cs="Arial" w:eastAsiaTheme="majorEastAsia"/>
          <w:sz w:val="22"/>
          <w:szCs w:val="22"/>
        </w:rPr>
        <w:t>.</w:t>
      </w:r>
    </w:p>
    <w:p w:rsidRPr="007B11A2" w:rsidR="005424F5" w:rsidP="00DC4B00" w:rsidRDefault="005424F5" w14:paraId="216914C5" w14:textId="77777777">
      <w:pPr>
        <w:pStyle w:val="paragraph"/>
        <w:spacing w:before="0" w:beforeAutospacing="0" w:after="0" w:afterAutospacing="0"/>
        <w:textAlignment w:val="baseline"/>
        <w:rPr>
          <w:rStyle w:val="normaltextrun"/>
          <w:rFonts w:ascii="Arial" w:hAnsi="Arial" w:cs="Arial" w:eastAsiaTheme="majorEastAsia"/>
          <w:sz w:val="22"/>
          <w:szCs w:val="22"/>
        </w:rPr>
      </w:pPr>
    </w:p>
    <w:p w:rsidRPr="00E94980" w:rsidR="001C7473" w:rsidP="001C7473" w:rsidRDefault="001C7473" w14:paraId="50301F13" w14:textId="39A6C0C7">
      <w:r>
        <w:rPr>
          <w:b/>
        </w:rPr>
        <w:t>S</w:t>
      </w:r>
      <w:r w:rsidRPr="00E94980">
        <w:rPr>
          <w:b/>
        </w:rPr>
        <w:t>oftware</w:t>
      </w:r>
      <w:r w:rsidRPr="00E94980">
        <w:rPr>
          <w:b/>
        </w:rPr>
        <w:br/>
      </w:r>
      <w:r w:rsidRPr="00E94980">
        <w:t xml:space="preserve">These are some ideas &amp; </w:t>
      </w:r>
      <w:r w:rsidR="00227030">
        <w:t>components</w:t>
      </w:r>
      <w:r w:rsidRPr="00E94980">
        <w:t xml:space="preserve"> </w:t>
      </w:r>
      <w:r w:rsidR="00AA26AB">
        <w:t>which could not be</w:t>
      </w:r>
      <w:r w:rsidRPr="00E94980">
        <w:t xml:space="preserve"> implement</w:t>
      </w:r>
      <w:r w:rsidR="00AA26AB">
        <w:t>ed</w:t>
      </w:r>
      <w:r w:rsidRPr="00E94980">
        <w:t xml:space="preserve"> in time.</w:t>
      </w:r>
    </w:p>
    <w:p w:rsidR="00A522CF" w:rsidP="00EB3C35" w:rsidRDefault="00B6136B" w14:paraId="7D1A1DD9" w14:textId="78EA46BA">
      <w:pPr>
        <w:pStyle w:val="Lijstalinea"/>
        <w:numPr>
          <w:ilvl w:val="0"/>
          <w:numId w:val="7"/>
        </w:numPr>
      </w:pPr>
      <w:r>
        <w:t>The modules should have a w</w:t>
      </w:r>
      <w:r w:rsidR="00AE3D83">
        <w:t>ired</w:t>
      </w:r>
      <w:r w:rsidR="00A522CF">
        <w:t xml:space="preserve"> communication instead of </w:t>
      </w:r>
      <w:r w:rsidR="00227030">
        <w:t>Wi-Fi</w:t>
      </w:r>
      <w:r>
        <w:t>.</w:t>
      </w:r>
    </w:p>
    <w:p w:rsidRPr="00643F77" w:rsidR="00643F77" w:rsidP="00EB3C35" w:rsidRDefault="00E15B5E" w14:paraId="367D0C21" w14:textId="56B7626A">
      <w:pPr>
        <w:pStyle w:val="Lijstalinea"/>
        <w:numPr>
          <w:ilvl w:val="0"/>
          <w:numId w:val="7"/>
        </w:numPr>
      </w:pPr>
      <w:r>
        <w:t>The current w</w:t>
      </w:r>
      <w:r w:rsidR="00643F77">
        <w:t>ired communications</w:t>
      </w:r>
      <w:r w:rsidRPr="00E94980" w:rsidR="00643F77">
        <w:t xml:space="preserve"> </w:t>
      </w:r>
      <w:r w:rsidR="00227030">
        <w:t>are</w:t>
      </w:r>
      <w:r w:rsidR="00643F77">
        <w:t xml:space="preserve"> not functional</w:t>
      </w:r>
      <w:r w:rsidR="00D57DBC">
        <w:t>.</w:t>
      </w:r>
    </w:p>
    <w:p w:rsidRPr="00E94980" w:rsidR="001C7473" w:rsidP="00EB3C35" w:rsidRDefault="001C7473" w14:paraId="4AD34E95" w14:textId="2317F884">
      <w:pPr>
        <w:pStyle w:val="Lijstalinea"/>
        <w:numPr>
          <w:ilvl w:val="0"/>
          <w:numId w:val="7"/>
        </w:numPr>
      </w:pPr>
      <w:r w:rsidRPr="00E94980">
        <w:t xml:space="preserve">Double retransmission prevention: Right </w:t>
      </w:r>
      <w:r w:rsidRPr="00E94980" w:rsidR="00227030">
        <w:t>now,</w:t>
      </w:r>
      <w:r w:rsidRPr="00E94980">
        <w:t xml:space="preserve"> there is no system that checks if a message was already received before. </w:t>
      </w:r>
      <w:r>
        <w:t>This means messages will be infinitely retransmitted and will break the network by flooding it with transmissions.</w:t>
      </w:r>
    </w:p>
    <w:p w:rsidR="001C7473" w:rsidP="00EB3C35" w:rsidRDefault="001C7473" w14:paraId="277A94E7" w14:textId="0388D44A">
      <w:pPr>
        <w:pStyle w:val="Lijstalinea"/>
        <w:numPr>
          <w:ilvl w:val="0"/>
          <w:numId w:val="7"/>
        </w:numPr>
      </w:pPr>
      <w:r w:rsidRPr="00E94980">
        <w:t>Audio Triggering: No proper method of triggering a horn</w:t>
      </w:r>
      <w:r>
        <w:t xml:space="preserve"> with sound</w:t>
      </w:r>
      <w:r w:rsidRPr="00E94980">
        <w:t xml:space="preserve"> has been implemented.</w:t>
      </w:r>
      <w:r w:rsidR="00987D0C">
        <w:t xml:space="preserve"> </w:t>
      </w:r>
      <w:r w:rsidR="00A64C29">
        <w:t xml:space="preserve">The initial solution was to use a sound sensor which triggers at a certain level and sends out a digital signal </w:t>
      </w:r>
      <w:r w:rsidR="00FD753B">
        <w:t>to the controller so that the master can control the light and sound coming out of the destination at the same time.</w:t>
      </w:r>
    </w:p>
    <w:p w:rsidRPr="00E94980" w:rsidR="001C7473" w:rsidP="00EB3C35" w:rsidRDefault="003978ED" w14:paraId="24AF358A" w14:textId="0E27F38A">
      <w:pPr>
        <w:pStyle w:val="Lijstalinea"/>
        <w:numPr>
          <w:ilvl w:val="0"/>
          <w:numId w:val="7"/>
        </w:numPr>
      </w:pPr>
      <w:r>
        <w:t xml:space="preserve">Fix the </w:t>
      </w:r>
      <w:r w:rsidR="00D57DBC">
        <w:t>p</w:t>
      </w:r>
      <w:r w:rsidR="001C7473">
        <w:t xml:space="preserve">athfinding algorithm </w:t>
      </w:r>
      <w:r>
        <w:t xml:space="preserve">since it </w:t>
      </w:r>
      <w:r w:rsidR="001C7473">
        <w:t>is not complete yet.</w:t>
      </w:r>
    </w:p>
    <w:p w:rsidRPr="00E94980" w:rsidR="001C7473" w:rsidP="00EB3C35" w:rsidRDefault="001C7473" w14:paraId="70A5BDE1" w14:textId="76572BD4">
      <w:pPr>
        <w:pStyle w:val="Lijstalinea"/>
        <w:numPr>
          <w:ilvl w:val="0"/>
          <w:numId w:val="7"/>
        </w:numPr>
      </w:pPr>
      <w:r w:rsidRPr="00E94980">
        <w:t>Module self-discovery on UP/DOWN</w:t>
      </w:r>
      <w:r w:rsidR="00B7131B">
        <w:t>(Z)-</w:t>
      </w:r>
      <w:r w:rsidRPr="00E94980">
        <w:t xml:space="preserve">axis not implemented. </w:t>
      </w:r>
      <w:r w:rsidR="0033259D">
        <w:t>Current code is only available in 2D form or in a flattened 3D style.</w:t>
      </w:r>
    </w:p>
    <w:p w:rsidRPr="00E94980" w:rsidR="001C7473" w:rsidP="00EB3C35" w:rsidRDefault="00C9575D" w14:paraId="21725D45" w14:textId="33D55290">
      <w:pPr>
        <w:pStyle w:val="Lijstalinea"/>
        <w:numPr>
          <w:ilvl w:val="1"/>
          <w:numId w:val="7"/>
        </w:numPr>
      </w:pPr>
      <w:r>
        <w:t>Solution</w:t>
      </w:r>
      <w:r w:rsidR="00773E4E">
        <w:t xml:space="preserve"> 1</w:t>
      </w:r>
      <w:r w:rsidRPr="00E94980" w:rsidR="001C7473">
        <w:t>: Implement a system with a list of pre-defined positions for modules to be in. This bypasses self-discovery</w:t>
      </w:r>
      <w:r w:rsidR="00E029C1">
        <w:t>,</w:t>
      </w:r>
      <w:r w:rsidR="003F3BEB">
        <w:t xml:space="preserve"> preventing new complex code having to be designed. This </w:t>
      </w:r>
      <w:r w:rsidR="0055316B">
        <w:t xml:space="preserve">solution does however take the modular out of modular system, </w:t>
      </w:r>
      <w:r w:rsidR="00C84295">
        <w:t>only leaving the advantage of quick replacement.</w:t>
      </w:r>
    </w:p>
    <w:p w:rsidR="001C7473" w:rsidP="00EB3C35" w:rsidRDefault="00C9575D" w14:paraId="3B70F5B6" w14:textId="1A399567">
      <w:pPr>
        <w:pStyle w:val="Lijstalinea"/>
        <w:numPr>
          <w:ilvl w:val="1"/>
          <w:numId w:val="7"/>
        </w:numPr>
      </w:pPr>
      <w:r>
        <w:t>Solution</w:t>
      </w:r>
      <w:r w:rsidR="00773E4E">
        <w:t xml:space="preserve"> 2</w:t>
      </w:r>
      <w:r w:rsidRPr="00E94980" w:rsidR="00773E4E">
        <w:t xml:space="preserve">: </w:t>
      </w:r>
      <w:r w:rsidR="00E17FA8">
        <w:t>Fake 3D by making multiple 2D planes next to each</w:t>
      </w:r>
      <w:r w:rsidR="00E75B79">
        <w:t xml:space="preserve"> </w:t>
      </w:r>
      <w:r w:rsidR="00E17FA8">
        <w:t>other.</w:t>
      </w:r>
      <w:r w:rsidR="00E75B79">
        <w:t xml:space="preserve"> This prevents modules having the same X and Y coordinates </w:t>
      </w:r>
      <w:r w:rsidR="00220E2B">
        <w:t>when they are on top of each other.</w:t>
      </w:r>
    </w:p>
    <w:p w:rsidRPr="00E94980" w:rsidR="00052CE2" w:rsidP="00EB3C35" w:rsidRDefault="00052CE2" w14:paraId="48D183F4" w14:textId="5D421028">
      <w:pPr>
        <w:pStyle w:val="Lijstalinea"/>
        <w:numPr>
          <w:ilvl w:val="1"/>
          <w:numId w:val="7"/>
        </w:numPr>
      </w:pPr>
      <w:r>
        <w:t>Solution 3: Figure out a way to make a 3D array work with this system</w:t>
      </w:r>
      <w:r w:rsidR="00073A17">
        <w:t>, being able to provide an X,</w:t>
      </w:r>
      <w:r w:rsidR="00F922F9">
        <w:t xml:space="preserve"> </w:t>
      </w:r>
      <w:r w:rsidR="00073A17">
        <w:t>Y and Z coordinate to every module.</w:t>
      </w:r>
    </w:p>
    <w:p w:rsidRPr="003963B9" w:rsidR="005424F5" w:rsidP="00DC4B00" w:rsidRDefault="005424F5" w14:paraId="58307CCB" w14:textId="77777777">
      <w:pPr>
        <w:pStyle w:val="paragraph"/>
        <w:spacing w:before="0" w:beforeAutospacing="0" w:after="0" w:afterAutospacing="0"/>
        <w:textAlignment w:val="baseline"/>
        <w:rPr>
          <w:rStyle w:val="normaltextrun"/>
          <w:rFonts w:ascii="Arial" w:hAnsi="Arial" w:cs="Arial" w:eastAsiaTheme="majorEastAsia"/>
          <w:sz w:val="22"/>
          <w:szCs w:val="22"/>
        </w:rPr>
      </w:pPr>
    </w:p>
    <w:p w:rsidRPr="00AC2224" w:rsidR="005424F5" w:rsidP="00AC2224" w:rsidRDefault="00AC2224" w14:paraId="3CCC86CD" w14:textId="042EDE46">
      <w:pPr>
        <w:rPr>
          <w:rStyle w:val="normaltextrun"/>
          <w:rFonts w:cs="Arial" w:eastAsiaTheme="majorEastAsia"/>
          <w:kern w:val="0"/>
          <w:lang w:eastAsia="nl-NL"/>
          <w14:ligatures w14:val="none"/>
        </w:rPr>
      </w:pPr>
      <w:r>
        <w:rPr>
          <w:rStyle w:val="normaltextrun"/>
          <w:rFonts w:cs="Arial" w:eastAsiaTheme="majorEastAsia"/>
        </w:rPr>
        <w:br w:type="page"/>
      </w:r>
    </w:p>
    <w:bookmarkStart w:name="_Toc169975628" w:displacedByCustomXml="next" w:id="120"/>
    <w:bookmarkStart w:name="_Toc169977071" w:displacedByCustomXml="next" w:id="121"/>
    <w:bookmarkStart w:name="_Toc169977912" w:displacedByCustomXml="next" w:id="122"/>
    <w:sdt>
      <w:sdtPr>
        <w:id w:val="-1785642952"/>
        <w:docPartObj>
          <w:docPartGallery w:val="Bibliographies"/>
          <w:docPartUnique/>
        </w:docPartObj>
        <w:rPr>
          <w:rFonts w:ascii="Calibri" w:hAnsi="Calibri" w:eastAsia="游明朝" w:cs="Arial" w:asciiTheme="minorAscii" w:hAnsiTheme="minorAscii" w:eastAsiaTheme="minorEastAsia" w:cstheme="minorBidi"/>
          <w:sz w:val="22"/>
          <w:szCs w:val="22"/>
        </w:rPr>
      </w:sdtPr>
      <w:sdtContent>
        <w:p w:rsidRPr="00BD5297" w:rsidR="004B7D83" w:rsidRDefault="004B7D83" w14:paraId="66C2E652" w14:textId="4C572943">
          <w:pPr>
            <w:pStyle w:val="Kop1"/>
            <w:rPr>
              <w:rFonts w:cs="Arial"/>
              <w:sz w:val="44"/>
              <w:szCs w:val="44"/>
            </w:rPr>
          </w:pPr>
          <w:r w:rsidRPr="00BD5297">
            <w:rPr>
              <w:rFonts w:cs="Arial"/>
              <w:sz w:val="44"/>
              <w:szCs w:val="44"/>
            </w:rPr>
            <w:t>References</w:t>
          </w:r>
          <w:bookmarkEnd w:id="122"/>
          <w:bookmarkEnd w:id="121"/>
          <w:bookmarkEnd w:id="120"/>
        </w:p>
        <w:sdt>
          <w:sdtPr>
            <w:id w:val="111145805"/>
            <w:bibliography/>
          </w:sdtPr>
          <w:sdtContent>
            <w:p w:rsidR="009251D6" w:rsidP="009251D6" w:rsidRDefault="004B7D83" w14:paraId="708C9812" w14:textId="77777777">
              <w:pPr>
                <w:pStyle w:val="Bibliografie"/>
                <w:ind w:left="720" w:hanging="720"/>
                <w:rPr>
                  <w:kern w:val="0"/>
                  <w:sz w:val="24"/>
                  <w:szCs w:val="24"/>
                  <w14:ligatures w14:val="none"/>
                </w:rPr>
              </w:pPr>
              <w:r w:rsidRPr="00E94980">
                <w:rPr>
                  <w:rFonts w:cs="Arial"/>
                </w:rPr>
                <w:fldChar w:fldCharType="begin"/>
              </w:r>
              <w:r w:rsidRPr="00F249EA">
                <w:rPr>
                  <w:rFonts w:cs="Arial"/>
                </w:rPr>
                <w:instrText>BIBLIOGRAPHY</w:instrText>
              </w:r>
              <w:r w:rsidRPr="00E94980">
                <w:rPr>
                  <w:rFonts w:cs="Arial"/>
                </w:rPr>
                <w:fldChar w:fldCharType="separate"/>
              </w:r>
              <w:r w:rsidR="009251D6">
                <w:t xml:space="preserve">Eindhovens dagblad. (2011, oktober 27). </w:t>
              </w:r>
              <w:r w:rsidR="009251D6">
                <w:rPr>
                  <w:i/>
                </w:rPr>
                <w:t>GLOW 2011: welke projecten sieren Eindhoven dit jaar?</w:t>
              </w:r>
              <w:r w:rsidR="009251D6">
                <w:t xml:space="preserve"> Opgehaald van ED: https://www.ed.nl/glow/glow-2011-welke-projecten-sieren-eindhoven-dit-jaar~adc82602/#:~:text=Het%20thema%20luidt%20dit%20jaar,van%20de%20offici%C3%ABle%20Glow%2Dwebsite.&amp;text=Vorig%20jaar%20was%20de%20Demer,plein%20voor%20het%20NS%2Dstation</w:t>
              </w:r>
            </w:p>
            <w:p w:rsidR="009251D6" w:rsidP="009251D6" w:rsidRDefault="009251D6" w14:paraId="5CB2E665" w14:textId="77777777">
              <w:pPr>
                <w:pStyle w:val="Bibliografie"/>
                <w:ind w:left="720" w:hanging="720"/>
              </w:pPr>
              <w:r>
                <w:t xml:space="preserve">Glow. (2024, juni 19). </w:t>
              </w:r>
              <w:r>
                <w:rPr>
                  <w:i/>
                </w:rPr>
                <w:t>Glow Eindhoven</w:t>
              </w:r>
              <w:r>
                <w:t>. Opgehaald van https://gloweindhoven.nl/en/</w:t>
              </w:r>
            </w:p>
            <w:p w:rsidRPr="00794BBF" w:rsidR="009251D6" w:rsidP="009251D6" w:rsidRDefault="009251D6" w14:paraId="563D9445" w14:textId="77777777">
              <w:pPr>
                <w:pStyle w:val="Bibliografie"/>
                <w:ind w:left="720" w:hanging="720"/>
                <w:rPr>
                  <w:lang w:val="en-US"/>
                </w:rPr>
              </w:pPr>
              <w:r w:rsidRPr="00794BBF">
                <w:rPr>
                  <w:lang w:val="en-US"/>
                </w:rPr>
                <w:t>Glow, O. o. (2024). Glow academy night.</w:t>
              </w:r>
            </w:p>
            <w:p w:rsidR="009251D6" w:rsidP="009251D6" w:rsidRDefault="009251D6" w14:paraId="136E0445" w14:textId="77777777">
              <w:pPr>
                <w:pStyle w:val="Bibliografie"/>
                <w:ind w:left="720" w:hanging="720"/>
              </w:pPr>
              <w:r>
                <w:t xml:space="preserve">NOS nieuws. (2016, november 12). </w:t>
              </w:r>
              <w:r>
                <w:rPr>
                  <w:i/>
                </w:rPr>
                <w:t>Eindhoven straalt tijdens elfde lichtfestival Glow</w:t>
              </w:r>
              <w:r>
                <w:t>. Opgehaald van NOS: https://nos.nl/artikel/2142816-eindhoven-straalt-tijdens-elfde-lichtfestival-glow</w:t>
              </w:r>
            </w:p>
            <w:p w:rsidR="009251D6" w:rsidP="009251D6" w:rsidRDefault="009251D6" w14:paraId="7EA67F70" w14:textId="77777777">
              <w:pPr>
                <w:pStyle w:val="Bibliografie"/>
                <w:ind w:left="720" w:hanging="720"/>
              </w:pPr>
              <w:r>
                <w:t xml:space="preserve">Wijs, M. S. (2018, december 2). </w:t>
              </w:r>
              <w:r>
                <w:rPr>
                  <w:i/>
                </w:rPr>
                <w:t>GLOW: Made in Eindhoven</w:t>
              </w:r>
              <w:r>
                <w:t>. Opgehaald van MM nieuws: https://www.mmnieuws.nl/article/glow-made-eindhoven-lichtfestivals-schieten-als-paddenstoelen-grond/</w:t>
              </w:r>
            </w:p>
            <w:p w:rsidRPr="00E94980" w:rsidR="004B7D83" w:rsidP="009251D6" w:rsidRDefault="004B7D83" w14:paraId="5E0AD7FD" w14:textId="201393B9">
              <w:r w:rsidRPr="00E94980">
                <w:rPr>
                  <w:rFonts w:cs="Arial"/>
                  <w:b/>
                </w:rPr>
                <w:fldChar w:fldCharType="end"/>
              </w:r>
            </w:p>
          </w:sdtContent>
        </w:sdt>
      </w:sdtContent>
      <w:sdtEndPr>
        <w:rPr>
          <w:rFonts w:ascii="Calibri" w:hAnsi="Calibri" w:eastAsia="游明朝" w:cs="Arial" w:asciiTheme="minorAscii" w:hAnsiTheme="minorAscii" w:eastAsiaTheme="minorEastAsia" w:cstheme="minorBidi"/>
          <w:sz w:val="22"/>
          <w:szCs w:val="22"/>
        </w:rPr>
      </w:sdtEndPr>
    </w:sdt>
    <w:p w:rsidRPr="003963B9" w:rsidR="005424F5" w:rsidP="00DC4B00" w:rsidRDefault="005424F5" w14:paraId="286C35C0" w14:textId="77777777">
      <w:pPr>
        <w:pStyle w:val="paragraph"/>
        <w:spacing w:before="0" w:beforeAutospacing="0" w:after="0" w:afterAutospacing="0"/>
        <w:textAlignment w:val="baseline"/>
        <w:rPr>
          <w:rStyle w:val="normaltextrun"/>
          <w:rFonts w:ascii="Arial" w:hAnsi="Arial" w:cs="Arial" w:eastAsiaTheme="majorEastAsia"/>
          <w:sz w:val="22"/>
          <w:szCs w:val="22"/>
        </w:rPr>
      </w:pPr>
    </w:p>
    <w:p w:rsidR="00C743AA" w:rsidRDefault="00C743AA" w14:paraId="445D77DC" w14:textId="77777777">
      <w:pPr>
        <w:rPr>
          <w:rStyle w:val="normaltextrun"/>
          <w:rFonts w:cs="Arial" w:eastAsiaTheme="majorEastAsia"/>
          <w:kern w:val="0"/>
          <w:sz w:val="28"/>
          <w:szCs w:val="28"/>
          <w:lang w:eastAsia="nl-NL"/>
          <w14:ligatures w14:val="none"/>
        </w:rPr>
      </w:pPr>
      <w:r>
        <w:rPr>
          <w:rStyle w:val="normaltextrun"/>
          <w:rFonts w:cs="Arial" w:eastAsiaTheme="majorEastAsia"/>
          <w:sz w:val="28"/>
          <w:szCs w:val="28"/>
        </w:rPr>
        <w:br w:type="page"/>
      </w:r>
    </w:p>
    <w:p w:rsidR="00DC4B00" w:rsidP="0061486E" w:rsidRDefault="00DC4B00" w14:paraId="57E3CE91" w14:textId="798E06BE">
      <w:pPr>
        <w:pStyle w:val="Kop1"/>
        <w:rPr>
          <w:rStyle w:val="eop"/>
          <w:rFonts w:cs="Arial"/>
          <w:sz w:val="44"/>
          <w:szCs w:val="44"/>
        </w:rPr>
      </w:pPr>
      <w:bookmarkStart w:name="_Toc169975629" w:id="123"/>
      <w:bookmarkStart w:name="_Toc169977072" w:id="124"/>
      <w:bookmarkStart w:name="_Toc169977913" w:id="125"/>
      <w:r w:rsidRPr="005424F5">
        <w:rPr>
          <w:rStyle w:val="normaltextrun"/>
          <w:rFonts w:cs="Arial"/>
          <w:sz w:val="44"/>
          <w:szCs w:val="44"/>
        </w:rPr>
        <w:t>Appendixes</w:t>
      </w:r>
      <w:bookmarkEnd w:id="123"/>
      <w:bookmarkEnd w:id="124"/>
      <w:bookmarkEnd w:id="125"/>
      <w:r w:rsidRPr="005424F5">
        <w:rPr>
          <w:rStyle w:val="eop"/>
          <w:rFonts w:cs="Arial"/>
          <w:sz w:val="44"/>
          <w:szCs w:val="44"/>
        </w:rPr>
        <w:t> </w:t>
      </w:r>
    </w:p>
    <w:p w:rsidRPr="003668C8" w:rsidR="00352C06" w:rsidP="00AD4A34" w:rsidRDefault="00AD4A34" w14:paraId="4459F9BA" w14:textId="6DF6B33C">
      <w:pPr>
        <w:pStyle w:val="Kop2"/>
        <w:rPr>
          <w:rStyle w:val="eop"/>
        </w:rPr>
      </w:pPr>
      <w:bookmarkStart w:name="_Toc169975630" w:id="126"/>
      <w:bookmarkStart w:name="_Toc169977073" w:id="127"/>
      <w:bookmarkStart w:name="_Toc169977914" w:id="128"/>
      <w:r w:rsidRPr="003668C8">
        <w:rPr>
          <w:rStyle w:val="eop"/>
        </w:rPr>
        <w:t>Appendix A SRD</w:t>
      </w:r>
      <w:bookmarkEnd w:id="126"/>
      <w:bookmarkEnd w:id="127"/>
      <w:bookmarkEnd w:id="128"/>
    </w:p>
    <w:sdt>
      <w:sdtPr>
        <w:rPr>
          <w:rFonts w:ascii="Times New Roman" w:hAnsi="Times New Roman" w:cs="Times New Roman"/>
          <w:color w:val="4472C4" w:themeColor="accent1"/>
          <w:lang w:val="en-GB"/>
        </w:rPr>
        <w:id w:val="83660986"/>
        <w:docPartObj>
          <w:docPartGallery w:val="Cover Pages"/>
          <w:docPartUnique/>
        </w:docPartObj>
      </w:sdtPr>
      <w:sdtEndPr>
        <w:rPr>
          <w:rFonts w:ascii="Times New Roman" w:hAnsi="Times New Roman" w:cs="Times New Roman"/>
          <w:color w:val="auto"/>
          <w:lang w:val="en-GB"/>
        </w:rPr>
      </w:sdtEndPr>
      <w:sdtContent>
        <w:p w:rsidRPr="00172B2C" w:rsidR="00352C06" w:rsidP="00352C06" w:rsidRDefault="00352C06" w14:paraId="2FB4EA3F" w14:textId="77777777">
          <w:pPr>
            <w:pStyle w:val="Geenafstand"/>
            <w:spacing w:before="1540" w:after="240"/>
            <w:jc w:val="center"/>
            <w:rPr>
              <w:rFonts w:ascii="Times New Roman" w:hAnsi="Times New Roman" w:cs="Times New Roman"/>
              <w:color w:val="4472C4" w:themeColor="accent1"/>
            </w:rPr>
          </w:pPr>
          <w:r w:rsidRPr="00172B2C">
            <w:rPr>
              <w:rFonts w:ascii="Times New Roman" w:hAnsi="Times New Roman" w:cs="Times New Roman"/>
              <w:noProof/>
              <w:color w:val="4472C4" w:themeColor="accent1"/>
            </w:rPr>
            <w:drawing>
              <wp:inline distT="0" distB="0" distL="0" distR="0" wp14:anchorId="5BE0FADB" wp14:editId="2066CDC7">
                <wp:extent cx="1417320" cy="750898"/>
                <wp:effectExtent l="0" t="0" r="0" b="0"/>
                <wp:docPr id="143" name="Afbeelding143" descr="Afbeelding met ontwerp&#10;&#10;Beschrijving automatisch gegenereerd met la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fbeelding143" descr="Afbeelding met ontwerp&#10;&#10;Beschrijving automatisch gegenereerd met lage betrouwbaarheid"/>
                        <pic:cNvPicPr/>
                      </pic:nvPicPr>
                      <pic:blipFill>
                        <a:blip r:embed="rId4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hAnsi="Times New Roman" w:cs="Times New Roman" w:eastAsiaTheme="majorEastAsia"/>
              <w:caps/>
              <w:color w:val="4472C4" w:themeColor="accent1"/>
              <w:sz w:val="72"/>
              <w:szCs w:val="72"/>
              <w:lang w:val="en-US"/>
            </w:rPr>
            <w:alias w:val="Titel"/>
            <w:tag w:val=""/>
            <w:id w:val="1735040861"/>
            <w:placeholder>
              <w:docPart w:val="A958EFA497354178994E55E9A8ED2F3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Pr="0004449A" w:rsidR="00352C06" w:rsidP="00352C06" w:rsidRDefault="0004449A" w14:paraId="4A8B4D66" w14:textId="7FAAD767">
              <w:pPr>
                <w:pStyle w:val="Geenafstand"/>
                <w:pBdr>
                  <w:top w:val="single" w:color="4472C4" w:themeColor="accent1" w:sz="6" w:space="6"/>
                  <w:bottom w:val="single" w:color="4472C4" w:themeColor="accent1" w:sz="6" w:space="6"/>
                </w:pBdr>
                <w:spacing w:after="240"/>
                <w:jc w:val="center"/>
                <w:rPr>
                  <w:rFonts w:ascii="Times New Roman" w:hAnsi="Times New Roman" w:cs="Times New Roman" w:eastAsiaTheme="majorEastAsia"/>
                  <w:caps/>
                  <w:color w:val="4472C4" w:themeColor="accent1"/>
                  <w:sz w:val="80"/>
                  <w:szCs w:val="80"/>
                  <w:lang w:val="en-US"/>
                </w:rPr>
              </w:pPr>
              <w:r w:rsidRPr="0004449A">
                <w:rPr>
                  <w:rFonts w:ascii="Times New Roman" w:hAnsi="Times New Roman" w:cs="Times New Roman" w:eastAsiaTheme="majorEastAsia"/>
                  <w:caps/>
                  <w:color w:val="4472C4" w:themeColor="accent1"/>
                  <w:sz w:val="72"/>
                  <w:szCs w:val="72"/>
                  <w:lang w:val="en-US"/>
                </w:rPr>
                <w:t>Echoes in motion</w:t>
              </w:r>
            </w:p>
          </w:sdtContent>
        </w:sdt>
        <w:sdt>
          <w:sdtPr>
            <w:rPr>
              <w:rFonts w:ascii="Times New Roman" w:hAnsi="Times New Roman" w:cs="Times New Roman"/>
              <w:color w:val="4472C4" w:themeColor="accent1"/>
              <w:sz w:val="28"/>
              <w:szCs w:val="28"/>
              <w:lang w:val="en-US"/>
            </w:rPr>
            <w:alias w:val="Ondertitel"/>
            <w:tag w:val=""/>
            <w:id w:val="328029620"/>
            <w:placeholder>
              <w:docPart w:val="A07F05AE327C46ABA80AF956E402DD1A"/>
            </w:placeholder>
            <w:dataBinding w:prefixMappings="xmlns:ns0='http://purl.org/dc/elements/1.1/' xmlns:ns1='http://schemas.openxmlformats.org/package/2006/metadata/core-properties' " w:xpath="/ns1:coreProperties[1]/ns0:subject[1]" w:storeItemID="{6C3C8BC8-F283-45AE-878A-BAB7291924A1}"/>
            <w:text/>
          </w:sdtPr>
          <w:sdtContent>
            <w:p w:rsidRPr="0004449A" w:rsidR="00352C06" w:rsidP="00352C06" w:rsidRDefault="0004449A" w14:paraId="5D252C14" w14:textId="725DF844">
              <w:pPr>
                <w:pStyle w:val="Geenafstand"/>
                <w:jc w:val="center"/>
                <w:rPr>
                  <w:rFonts w:ascii="Times New Roman" w:hAnsi="Times New Roman" w:cs="Times New Roman"/>
                  <w:color w:val="4472C4" w:themeColor="accent1"/>
                  <w:sz w:val="28"/>
                  <w:szCs w:val="28"/>
                  <w:lang w:val="en-US"/>
                </w:rPr>
              </w:pPr>
              <w:r w:rsidRPr="0004449A">
                <w:rPr>
                  <w:rFonts w:ascii="Times New Roman" w:hAnsi="Times New Roman" w:cs="Times New Roman"/>
                  <w:color w:val="4472C4" w:themeColor="accent1"/>
                  <w:sz w:val="28"/>
                  <w:szCs w:val="28"/>
                  <w:lang w:val="en-US"/>
                </w:rPr>
                <w:t>System Req</w:t>
              </w:r>
              <w:r>
                <w:rPr>
                  <w:rFonts w:ascii="Times New Roman" w:hAnsi="Times New Roman" w:cs="Times New Roman"/>
                  <w:color w:val="4472C4" w:themeColor="accent1"/>
                  <w:sz w:val="28"/>
                  <w:szCs w:val="28"/>
                  <w:lang w:val="en-US"/>
                </w:rPr>
                <w:t>uirements Document</w:t>
              </w:r>
            </w:p>
          </w:sdtContent>
        </w:sdt>
        <w:p w:rsidRPr="00172B2C" w:rsidR="00352C06" w:rsidP="00352C06" w:rsidRDefault="00352C06" w14:paraId="7618D5ED" w14:textId="77777777">
          <w:pPr>
            <w:pStyle w:val="Geenafstand"/>
            <w:spacing w:before="480"/>
            <w:jc w:val="center"/>
            <w:rPr>
              <w:rFonts w:ascii="Times New Roman" w:hAnsi="Times New Roman" w:cs="Times New Roman"/>
              <w:color w:val="4472C4" w:themeColor="accent1"/>
            </w:rPr>
          </w:pPr>
          <w:r w:rsidRPr="00172B2C">
            <w:rPr>
              <w:rFonts w:ascii="Times New Roman" w:hAnsi="Times New Roman" w:cs="Times New Roman"/>
              <w:noProof/>
              <w:color w:val="4472C4" w:themeColor="accent1"/>
            </w:rPr>
            <mc:AlternateContent>
              <mc:Choice Requires="wps">
                <w:drawing>
                  <wp:anchor distT="0" distB="0" distL="114300" distR="114300" simplePos="0" relativeHeight="251658255" behindDoc="0" locked="0" layoutInCell="1" allowOverlap="1" wp14:anchorId="03D888E7" wp14:editId="2508C45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kstvak 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lang w:val="en-GB"/>
                                  </w:rPr>
                                  <w:alias w:val="Datum"/>
                                  <w:tag w:val=""/>
                                  <w:id w:val="197127006"/>
                                  <w:dataBinding w:prefixMappings="xmlns:ns0='http://schemas.microsoft.com/office/2006/coverPageProps' " w:xpath="/ns0:CoverPageProperties[1]/ns0:PublishDate[1]" w:storeItemID="{55AF091B-3C7A-41E3-B477-F2FDAA23CFDA}"/>
                                  <w:date w:fullDate="2024-04-05T00:00:00Z">
                                    <w:dateFormat w:val="d MMMM yyyy"/>
                                    <w:lid w:val="nl-NL"/>
                                    <w:storeMappedDataAs w:val="dateTime"/>
                                    <w:calendar w:val="gregorian"/>
                                  </w:date>
                                </w:sdtPr>
                                <w:sdtContent>
                                  <w:p w:rsidRPr="00C11F18" w:rsidR="00352C06" w:rsidP="00352C06" w:rsidRDefault="008649BB" w14:paraId="1ABB5390" w14:textId="6108536B">
                                    <w:pPr>
                                      <w:pStyle w:val="Geenafstand"/>
                                      <w:spacing w:after="40"/>
                                      <w:jc w:val="center"/>
                                      <w:rPr>
                                        <w:caps/>
                                        <w:color w:val="4472C4" w:themeColor="accent1"/>
                                        <w:sz w:val="28"/>
                                        <w:szCs w:val="28"/>
                                        <w:lang w:val="en-GB"/>
                                      </w:rPr>
                                    </w:pPr>
                                    <w:r w:rsidRPr="00C11F18">
                                      <w:rPr>
                                        <w:caps/>
                                        <w:color w:val="4472C4" w:themeColor="accent1"/>
                                        <w:sz w:val="28"/>
                                        <w:szCs w:val="28"/>
                                        <w:lang w:val="en-GB"/>
                                      </w:rPr>
                                      <w:t>5 April 2024</w:t>
                                    </w:r>
                                  </w:p>
                                </w:sdtContent>
                              </w:sdt>
                              <w:p w:rsidRPr="00C11F18" w:rsidR="00352C06" w:rsidP="00352C06" w:rsidRDefault="00B51044" w14:paraId="1F817C5A" w14:textId="684815F3">
                                <w:pPr>
                                  <w:pStyle w:val="Geenafstand"/>
                                  <w:jc w:val="center"/>
                                  <w:rPr>
                                    <w:color w:val="4472C4" w:themeColor="accent1"/>
                                    <w:lang w:val="en-GB"/>
                                  </w:rPr>
                                </w:pPr>
                                <w:sdt>
                                  <w:sdtPr>
                                    <w:rPr>
                                      <w:caps/>
                                      <w:color w:val="4472C4" w:themeColor="accent1"/>
                                      <w:lang w:val="en-GB"/>
                                    </w:rPr>
                                    <w:alias w:val="Bedrijf"/>
                                    <w:tag w:val=""/>
                                    <w:id w:val="1390145197"/>
                                    <w:dataBinding w:prefixMappings="xmlns:ns0='http://schemas.openxmlformats.org/officeDocument/2006/extended-properties' " w:xpath="/ns0:Properties[1]/ns0:Company[1]" w:storeItemID="{6668398D-A668-4E3E-A5EB-62B293D839F1}"/>
                                    <w:text/>
                                  </w:sdtPr>
                                  <w:sdtContent>
                                    <w:r w:rsidRPr="00C11F18" w:rsidR="00525731">
                                      <w:rPr>
                                        <w:caps/>
                                        <w:color w:val="4472C4" w:themeColor="accent1"/>
                                        <w:lang w:val="en-GB"/>
                                      </w:rPr>
                                      <w:t>Fontys Engineering</w:t>
                                    </w:r>
                                  </w:sdtContent>
                                </w:sdt>
                              </w:p>
                              <w:p w:rsidRPr="00C11F18" w:rsidR="00352C06" w:rsidP="00352C06" w:rsidRDefault="00B51044" w14:paraId="458C55A6" w14:textId="35D4732F">
                                <w:pPr>
                                  <w:pStyle w:val="Geenafstand"/>
                                  <w:jc w:val="center"/>
                                  <w:rPr>
                                    <w:color w:val="4472C4" w:themeColor="accent1"/>
                                    <w:lang w:val="en-GB"/>
                                  </w:rPr>
                                </w:pPr>
                                <w:sdt>
                                  <w:sdtPr>
                                    <w:rPr>
                                      <w:color w:val="4472C4" w:themeColor="accent1"/>
                                      <w:lang w:val="en-GB"/>
                                    </w:rPr>
                                    <w:alias w:val="Adres"/>
                                    <w:tag w:val=""/>
                                    <w:id w:val="-726379553"/>
                                    <w:dataBinding w:prefixMappings="xmlns:ns0='http://schemas.microsoft.com/office/2006/coverPageProps' " w:xpath="/ns0:CoverPageProperties[1]/ns0:CompanyAddress[1]" w:storeItemID="{55AF091B-3C7A-41E3-B477-F2FDAA23CFDA}"/>
                                    <w:text/>
                                  </w:sdtPr>
                                  <w:sdtContent>
                                    <w:r w:rsidRPr="00C11F18" w:rsidR="00525731">
                                      <w:rPr>
                                        <w:color w:val="4472C4" w:themeColor="accent1"/>
                                        <w:lang w:val="en-GB"/>
                                      </w:rPr>
                                      <w:t>De Rondom 1, Eindhoven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w14:anchorId="3FA72AEC">
                  <v:shape id="Tekstvak 42" style="position:absolute;left:0;text-align:left;margin-left:0;margin-top:0;width:516pt;height:43.9pt;z-index:251658255;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spid="_x0000_s105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" w14:anchorId="03D888E7">
                    <v:textbox style="mso-fit-shape-to-text:t" inset="0,0,0,0">
                      <w:txbxContent>
                        <w:sdt>
                          <w:sdtPr>
                            <w:id w:val="1176585126"/>
                            <w:rPr>
                              <w:caps/>
                              <w:color w:val="4472C4" w:themeColor="accent1"/>
                              <w:sz w:val="28"/>
                              <w:szCs w:val="28"/>
                              <w:lang w:val="en-GB"/>
                            </w:rPr>
                            <w:alias w:val="Datum"/>
                            <w:tag w:val=""/>
                            <w:id w:val="197127006"/>
                            <w:dataBinding w:prefixMappings="xmlns:ns0='http://schemas.microsoft.com/office/2006/coverPageProps' " w:xpath="/ns0:CoverPageProperties[1]/ns0:PublishDate[1]" w:storeItemID="{55AF091B-3C7A-41E3-B477-F2FDAA23CFDA}"/>
                            <w:date w:fullDate="2024-04-05T00:00:00Z">
                              <w:dateFormat w:val="d MMMM yyyy"/>
                              <w:lid w:val="nl-NL"/>
                              <w:storeMappedDataAs w:val="dateTime"/>
                              <w:calendar w:val="gregorian"/>
                            </w:date>
                          </w:sdtPr>
                          <w:sdtContent>
                            <w:p w:rsidRPr="00C11F18" w:rsidR="00352C06" w:rsidP="00352C06" w:rsidRDefault="008649BB" w14:paraId="2E8C3FCC" w14:textId="6108536B">
                              <w:pPr>
                                <w:pStyle w:val="Geenafstand"/>
                                <w:spacing w:after="40"/>
                                <w:jc w:val="center"/>
                                <w:rPr>
                                  <w:caps/>
                                  <w:color w:val="4472C4" w:themeColor="accent1"/>
                                  <w:sz w:val="28"/>
                                  <w:szCs w:val="28"/>
                                  <w:lang w:val="en-GB"/>
                                </w:rPr>
                              </w:pPr>
                              <w:r w:rsidRPr="00C11F18">
                                <w:rPr>
                                  <w:caps/>
                                  <w:color w:val="4472C4" w:themeColor="accent1"/>
                                  <w:sz w:val="28"/>
                                  <w:szCs w:val="28"/>
                                  <w:lang w:val="en-GB"/>
                                </w:rPr>
                                <w:t>5 April 2024</w:t>
                              </w:r>
                            </w:p>
                          </w:sdtContent>
                        </w:sdt>
                        <w:p w:rsidRPr="00C11F18" w:rsidR="00352C06" w:rsidP="00352C06" w:rsidRDefault="00B51044" w14:paraId="046DD7A2" w14:textId="684815F3">
                          <w:pPr>
                            <w:pStyle w:val="Geenafstand"/>
                            <w:jc w:val="center"/>
                            <w:rPr>
                              <w:color w:val="4472C4" w:themeColor="accent1"/>
                              <w:lang w:val="en-GB"/>
                            </w:rPr>
                          </w:pPr>
                          <w:sdt>
                            <w:sdtPr>
                              <w:id w:val="1967364493"/>
                              <w:rPr>
                                <w:caps/>
                                <w:color w:val="4472C4" w:themeColor="accent1"/>
                                <w:lang w:val="en-GB"/>
                              </w:rPr>
                              <w:alias w:val="Bedrijf"/>
                              <w:tag w:val=""/>
                              <w:id w:val="1390145197"/>
                              <w:dataBinding w:prefixMappings="xmlns:ns0='http://schemas.openxmlformats.org/officeDocument/2006/extended-properties' " w:xpath="/ns0:Properties[1]/ns0:Company[1]" w:storeItemID="{6668398D-A668-4E3E-A5EB-62B293D839F1}"/>
                              <w:text/>
                            </w:sdtPr>
                            <w:sdtContent>
                              <w:r w:rsidRPr="00C11F18" w:rsidR="00525731">
                                <w:rPr>
                                  <w:caps/>
                                  <w:color w:val="4472C4" w:themeColor="accent1"/>
                                  <w:lang w:val="en-GB"/>
                                </w:rPr>
                                <w:t>Fontys Engineering</w:t>
                              </w:r>
                            </w:sdtContent>
                          </w:sdt>
                        </w:p>
                        <w:p w:rsidRPr="00C11F18" w:rsidR="00352C06" w:rsidP="00352C06" w:rsidRDefault="00B51044" w14:paraId="3A7CE924" w14:textId="35D4732F">
                          <w:pPr>
                            <w:pStyle w:val="Geenafstand"/>
                            <w:jc w:val="center"/>
                            <w:rPr>
                              <w:color w:val="4472C4" w:themeColor="accent1"/>
                              <w:lang w:val="en-GB"/>
                            </w:rPr>
                          </w:pPr>
                          <w:sdt>
                            <w:sdtPr>
                              <w:id w:val="164331363"/>
                              <w:rPr>
                                <w:color w:val="4472C4" w:themeColor="accent1"/>
                                <w:lang w:val="en-GB"/>
                              </w:rPr>
                              <w:alias w:val="Adres"/>
                              <w:tag w:val=""/>
                              <w:id w:val="-726379553"/>
                              <w:dataBinding w:prefixMappings="xmlns:ns0='http://schemas.microsoft.com/office/2006/coverPageProps' " w:xpath="/ns0:CoverPageProperties[1]/ns0:CompanyAddress[1]" w:storeItemID="{55AF091B-3C7A-41E3-B477-F2FDAA23CFDA}"/>
                              <w:text/>
                            </w:sdtPr>
                            <w:sdtContent>
                              <w:r w:rsidRPr="00C11F18" w:rsidR="00525731">
                                <w:rPr>
                                  <w:color w:val="4472C4" w:themeColor="accent1"/>
                                  <w:lang w:val="en-GB"/>
                                </w:rPr>
                                <w:t>De Rondom 1, Eindhoven</w:t>
                              </w:r>
                            </w:sdtContent>
                          </w:sdt>
                        </w:p>
                      </w:txbxContent>
                    </v:textbox>
                    <w10:wrap anchorx="margin" anchory="page"/>
                  </v:shape>
                </w:pict>
              </mc:Fallback>
            </mc:AlternateContent>
          </w:r>
          <w:r w:rsidRPr="00172B2C">
            <w:rPr>
              <w:rFonts w:ascii="Times New Roman" w:hAnsi="Times New Roman" w:cs="Times New Roman"/>
              <w:noProof/>
              <w:color w:val="4472C4" w:themeColor="accent1"/>
            </w:rPr>
            <w:drawing>
              <wp:inline distT="0" distB="0" distL="0" distR="0" wp14:anchorId="5C60D67B" wp14:editId="22F10630">
                <wp:extent cx="758952" cy="478932"/>
                <wp:effectExtent l="0" t="0" r="3175" b="0"/>
                <wp:docPr id="144" name="Foto 144" descr="Afbeelding met symbool, clipart, creativite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Foto 144" descr="Afbeelding met symbool, clipart, creativiteit&#10;&#10;Automatisch gegenereerde beschrijving"/>
                        <pic:cNvPicPr/>
                      </pic:nvPicPr>
                      <pic:blipFill>
                        <a:blip r:embed="rId4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Pr="00172B2C" w:rsidR="00352C06" w:rsidP="00352C06" w:rsidRDefault="00352C06" w14:paraId="31D3DD0F" w14:textId="77777777">
          <w:pPr>
            <w:rPr>
              <w:rFonts w:ascii="Times New Roman" w:hAnsi="Times New Roman" w:cs="Times New Roman"/>
            </w:rPr>
          </w:pPr>
          <w:r w:rsidRPr="00172B2C">
            <w:rPr>
              <w:rFonts w:ascii="Times New Roman" w:hAnsi="Times New Roman" w:cs="Times New Roman"/>
            </w:rPr>
            <w:br w:type="page"/>
          </w:r>
        </w:p>
      </w:sdtContent>
    </w:sdt>
    <w:p w:rsidRPr="00352C06" w:rsidR="00352C06" w:rsidP="00352C06" w:rsidRDefault="00352C06" w14:paraId="27D45AF2" w14:textId="77777777">
      <w:pPr>
        <w:spacing w:after="200" w:line="240" w:lineRule="auto"/>
        <w:rPr>
          <w:rFonts w:ascii="Times New Roman" w:hAnsi="Times New Roman" w:eastAsia="Calibri" w:cs="Times New Roman"/>
          <w:b/>
          <w:lang w:val="en-US"/>
        </w:rPr>
      </w:pPr>
      <w:r w:rsidRPr="00352C06">
        <w:rPr>
          <w:rFonts w:ascii="Times New Roman" w:hAnsi="Times New Roman" w:eastAsia="Calibri" w:cs="Times New Roman"/>
          <w:b/>
          <w:bCs/>
          <w:lang w:val="en-US"/>
        </w:rPr>
        <w:t>Name of the group:</w:t>
      </w:r>
      <w:r w:rsidRPr="00352C06">
        <w:rPr>
          <w:rFonts w:ascii="Times New Roman" w:hAnsi="Times New Roman" w:eastAsia="Calibri" w:cs="Times New Roman"/>
          <w:lang w:val="en-US"/>
        </w:rPr>
        <w:t xml:space="preserve">  </w:t>
      </w:r>
      <w:r w:rsidRPr="00352C06">
        <w:rPr>
          <w:rFonts w:ascii="Times New Roman" w:hAnsi="Times New Roman" w:eastAsia="Calibri" w:cs="Times New Roman"/>
          <w:lang w:val="en-US"/>
        </w:rPr>
        <w:tab/>
      </w:r>
      <w:r w:rsidRPr="00352C06">
        <w:rPr>
          <w:rFonts w:ascii="Times New Roman" w:hAnsi="Times New Roman" w:eastAsia="Calibri" w:cs="Times New Roman"/>
          <w:lang w:val="en-US"/>
        </w:rPr>
        <w:tab/>
      </w:r>
      <w:r w:rsidRPr="00352C06">
        <w:rPr>
          <w:rFonts w:ascii="Times New Roman" w:hAnsi="Times New Roman" w:eastAsia="Calibri" w:cs="Times New Roman"/>
          <w:lang w:val="en-US"/>
        </w:rPr>
        <w:t>&lt;GLOW II&gt;</w:t>
      </w:r>
      <w:r w:rsidRPr="00352C06">
        <w:rPr>
          <w:rFonts w:ascii="Times New Roman" w:hAnsi="Times New Roman" w:eastAsia="Calibri" w:cs="Times New Roman"/>
          <w:lang w:val="en-US"/>
        </w:rPr>
        <w:br/>
      </w:r>
      <w:r w:rsidRPr="00352C06">
        <w:rPr>
          <w:rFonts w:ascii="Times New Roman" w:hAnsi="Times New Roman" w:eastAsia="Calibri" w:cs="Times New Roman"/>
          <w:b/>
          <w:bCs/>
          <w:lang w:val="en-US"/>
        </w:rPr>
        <w:t>Name of the group members:</w:t>
      </w:r>
      <w:r w:rsidRPr="00352C06">
        <w:rPr>
          <w:rFonts w:ascii="Times New Roman" w:hAnsi="Times New Roman" w:eastAsia="Calibri" w:cs="Times New Roman"/>
          <w:lang w:val="en-US"/>
        </w:rPr>
        <w:t xml:space="preserve">  </w:t>
      </w:r>
      <w:r w:rsidRPr="00352C06">
        <w:rPr>
          <w:rFonts w:ascii="Times New Roman" w:hAnsi="Times New Roman" w:eastAsia="Calibri" w:cs="Times New Roman"/>
          <w:lang w:val="en-US"/>
        </w:rPr>
        <w:tab/>
      </w:r>
      <w:r w:rsidRPr="00352C06">
        <w:rPr>
          <w:rFonts w:ascii="Times New Roman" w:hAnsi="Times New Roman" w:eastAsia="Calibri" w:cs="Times New Roman"/>
          <w:b/>
          <w:lang w:val="en-US"/>
        </w:rPr>
        <w:t>&lt;</w:t>
      </w:r>
      <w:r w:rsidRPr="00352C06">
        <w:rPr>
          <w:rFonts w:ascii="Times New Roman" w:hAnsi="Times New Roman" w:eastAsia="Calibri" w:cs="Times New Roman"/>
          <w:bCs/>
          <w:lang w:val="en-US"/>
        </w:rPr>
        <w:t>Ask Blommaert, Sophie Homan, Tim Kuiper, Daniël van Langeveld, Jolien Renette</w:t>
      </w:r>
      <w:r w:rsidRPr="00352C06">
        <w:rPr>
          <w:rFonts w:ascii="Times New Roman" w:hAnsi="Times New Roman" w:eastAsia="Calibri" w:cs="Times New Roman"/>
          <w:b/>
          <w:lang w:val="en-US"/>
        </w:rPr>
        <w:t xml:space="preserve"> &gt;</w:t>
      </w:r>
      <w:r w:rsidRPr="00352C06">
        <w:rPr>
          <w:rFonts w:ascii="Times New Roman" w:hAnsi="Times New Roman" w:eastAsia="Calibri" w:cs="Times New Roman"/>
          <w:lang w:val="en-US"/>
        </w:rPr>
        <w:br/>
      </w:r>
      <w:r w:rsidRPr="00352C06">
        <w:rPr>
          <w:rFonts w:ascii="Times New Roman" w:hAnsi="Times New Roman" w:eastAsia="Calibri" w:cs="Times New Roman"/>
          <w:lang w:val="en-US"/>
        </w:rPr>
        <w:t xml:space="preserve">Document ID:  </w:t>
      </w:r>
      <w:r w:rsidRPr="00352C06">
        <w:rPr>
          <w:rFonts w:ascii="Times New Roman" w:hAnsi="Times New Roman" w:eastAsia="Calibri" w:cs="Times New Roman"/>
          <w:lang w:val="en-US"/>
        </w:rPr>
        <w:tab/>
      </w:r>
      <w:r w:rsidRPr="00352C06">
        <w:rPr>
          <w:rFonts w:ascii="Times New Roman" w:hAnsi="Times New Roman" w:eastAsia="Calibri" w:cs="Times New Roman"/>
          <w:lang w:val="en-US"/>
        </w:rPr>
        <w:tab/>
      </w:r>
      <w:r w:rsidRPr="00352C06">
        <w:rPr>
          <w:rFonts w:ascii="Times New Roman" w:hAnsi="Times New Roman" w:eastAsia="Calibri" w:cs="Times New Roman"/>
          <w:lang w:val="en-US"/>
        </w:rPr>
        <w:tab/>
      </w:r>
      <w:r w:rsidRPr="00352C06">
        <w:rPr>
          <w:rFonts w:ascii="Times New Roman" w:hAnsi="Times New Roman" w:eastAsia="Calibri" w:cs="Times New Roman"/>
          <w:lang w:val="en-US"/>
        </w:rPr>
        <w:t xml:space="preserve">SRD_GLOW_II.docx                    .                                                                         </w:t>
      </w:r>
    </w:p>
    <w:p w:rsidRPr="00352C06" w:rsidR="00352C06" w:rsidP="00352C06" w:rsidRDefault="00352C06" w14:paraId="18B1CF3B" w14:textId="77777777">
      <w:pPr>
        <w:spacing w:after="200" w:line="240" w:lineRule="auto"/>
        <w:rPr>
          <w:rFonts w:ascii="Times New Roman" w:hAnsi="Times New Roman" w:eastAsia="Calibri" w:cs="Times New Roman"/>
          <w:b/>
          <w:lang w:val="en-US"/>
        </w:rPr>
      </w:pPr>
    </w:p>
    <w:tbl>
      <w:tblPr>
        <w:tblW w:w="0" w:type="auto"/>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ook w:val="0000" w:firstRow="0" w:lastRow="0" w:firstColumn="0" w:lastColumn="0" w:noHBand="0" w:noVBand="0"/>
      </w:tblPr>
      <w:tblGrid>
        <w:gridCol w:w="925"/>
        <w:gridCol w:w="1219"/>
        <w:gridCol w:w="1134"/>
        <w:gridCol w:w="4832"/>
      </w:tblGrid>
      <w:tr w:rsidRPr="00172B2C" w:rsidR="00352C06" w:rsidTr="00B14008" w14:paraId="667A0644" w14:textId="77777777">
        <w:tc>
          <w:tcPr>
            <w:tcW w:w="694" w:type="dxa"/>
          </w:tcPr>
          <w:p w:rsidRPr="00172B2C" w:rsidR="00352C06" w:rsidP="00B14008" w:rsidRDefault="00352C06" w14:paraId="7867D1B0" w14:textId="77777777">
            <w:pPr>
              <w:spacing w:after="200" w:line="240" w:lineRule="auto"/>
              <w:rPr>
                <w:rFonts w:ascii="Times New Roman" w:hAnsi="Times New Roman" w:eastAsia="Calibri" w:cs="Times New Roman"/>
                <w:b/>
              </w:rPr>
            </w:pPr>
            <w:r w:rsidRPr="00172B2C">
              <w:rPr>
                <w:rFonts w:ascii="Times New Roman" w:hAnsi="Times New Roman" w:eastAsia="Calibri" w:cs="Times New Roman"/>
                <w:b/>
              </w:rPr>
              <w:t>Release</w:t>
            </w:r>
          </w:p>
        </w:tc>
        <w:tc>
          <w:tcPr>
            <w:tcW w:w="851" w:type="dxa"/>
          </w:tcPr>
          <w:p w:rsidRPr="00172B2C" w:rsidR="00352C06" w:rsidP="00B14008" w:rsidRDefault="00352C06" w14:paraId="41E4432D" w14:textId="77777777">
            <w:pPr>
              <w:spacing w:after="200" w:line="240" w:lineRule="auto"/>
              <w:rPr>
                <w:rFonts w:ascii="Times New Roman" w:hAnsi="Times New Roman" w:eastAsia="Calibri" w:cs="Times New Roman"/>
                <w:b/>
              </w:rPr>
            </w:pPr>
            <w:r w:rsidRPr="00172B2C">
              <w:rPr>
                <w:rFonts w:ascii="Times New Roman" w:hAnsi="Times New Roman" w:eastAsia="Calibri" w:cs="Times New Roman"/>
                <w:b/>
              </w:rPr>
              <w:t>Date</w:t>
            </w:r>
          </w:p>
        </w:tc>
        <w:tc>
          <w:tcPr>
            <w:tcW w:w="1134" w:type="dxa"/>
          </w:tcPr>
          <w:p w:rsidRPr="00172B2C" w:rsidR="00352C06" w:rsidP="00B14008" w:rsidRDefault="00352C06" w14:paraId="6CF1E119" w14:textId="77777777">
            <w:pPr>
              <w:spacing w:after="200" w:line="240" w:lineRule="auto"/>
              <w:rPr>
                <w:rFonts w:ascii="Times New Roman" w:hAnsi="Times New Roman" w:eastAsia="Calibri" w:cs="Times New Roman"/>
                <w:b/>
              </w:rPr>
            </w:pPr>
            <w:r w:rsidRPr="00172B2C">
              <w:rPr>
                <w:rFonts w:ascii="Times New Roman" w:hAnsi="Times New Roman" w:eastAsia="Calibri" w:cs="Times New Roman"/>
                <w:b/>
              </w:rPr>
              <w:t>Author</w:t>
            </w:r>
          </w:p>
        </w:tc>
        <w:tc>
          <w:tcPr>
            <w:tcW w:w="4832" w:type="dxa"/>
          </w:tcPr>
          <w:p w:rsidRPr="00172B2C" w:rsidR="00352C06" w:rsidP="00B14008" w:rsidRDefault="00352C06" w14:paraId="16556E6D" w14:textId="77777777">
            <w:pPr>
              <w:spacing w:after="200" w:line="240" w:lineRule="auto"/>
              <w:rPr>
                <w:rFonts w:ascii="Times New Roman" w:hAnsi="Times New Roman" w:eastAsia="Calibri" w:cs="Times New Roman"/>
                <w:b/>
              </w:rPr>
            </w:pPr>
            <w:r w:rsidRPr="00172B2C">
              <w:rPr>
                <w:rFonts w:ascii="Times New Roman" w:hAnsi="Times New Roman" w:eastAsia="Calibri" w:cs="Times New Roman"/>
                <w:b/>
              </w:rPr>
              <w:t>Main changes</w:t>
            </w:r>
          </w:p>
        </w:tc>
      </w:tr>
      <w:tr w:rsidRPr="00172B2C" w:rsidR="00352C06" w:rsidTr="00B14008" w14:paraId="1A288E82" w14:textId="77777777">
        <w:tc>
          <w:tcPr>
            <w:tcW w:w="694" w:type="dxa"/>
          </w:tcPr>
          <w:p w:rsidRPr="00172B2C" w:rsidR="00352C06" w:rsidP="00B14008" w:rsidRDefault="00352C06" w14:paraId="724F4128" w14:textId="77777777">
            <w:pPr>
              <w:spacing w:after="200" w:line="240" w:lineRule="auto"/>
              <w:rPr>
                <w:rFonts w:ascii="Times New Roman" w:hAnsi="Times New Roman" w:eastAsia="Calibri" w:cs="Times New Roman"/>
              </w:rPr>
            </w:pPr>
            <w:r w:rsidRPr="00172B2C">
              <w:rPr>
                <w:rFonts w:ascii="Times New Roman" w:hAnsi="Times New Roman" w:eastAsia="Calibri" w:cs="Times New Roman"/>
                <w:bCs/>
              </w:rPr>
              <w:t>R01</w:t>
            </w:r>
          </w:p>
        </w:tc>
        <w:tc>
          <w:tcPr>
            <w:tcW w:w="851" w:type="dxa"/>
          </w:tcPr>
          <w:p w:rsidRPr="00172B2C" w:rsidR="00352C06" w:rsidP="00B14008" w:rsidRDefault="00352C06" w14:paraId="65838F4B" w14:textId="77777777">
            <w:pPr>
              <w:spacing w:after="200" w:line="240" w:lineRule="auto"/>
              <w:rPr>
                <w:rFonts w:ascii="Times New Roman" w:hAnsi="Times New Roman" w:eastAsia="Calibri" w:cs="Times New Roman"/>
              </w:rPr>
            </w:pPr>
            <w:r w:rsidRPr="00172B2C">
              <w:rPr>
                <w:rFonts w:ascii="Times New Roman" w:hAnsi="Times New Roman" w:eastAsia="Calibri" w:cs="Times New Roman"/>
              </w:rPr>
              <w:t>0</w:t>
            </w:r>
            <w:r>
              <w:rPr>
                <w:rFonts w:ascii="Times New Roman" w:hAnsi="Times New Roman" w:eastAsia="Calibri" w:cs="Times New Roman"/>
              </w:rPr>
              <w:t>5</w:t>
            </w:r>
            <w:r w:rsidRPr="00172B2C">
              <w:rPr>
                <w:rFonts w:ascii="Times New Roman" w:hAnsi="Times New Roman" w:eastAsia="Calibri" w:cs="Times New Roman"/>
              </w:rPr>
              <w:t>/04/2024</w:t>
            </w:r>
          </w:p>
        </w:tc>
        <w:tc>
          <w:tcPr>
            <w:tcW w:w="1134" w:type="dxa"/>
          </w:tcPr>
          <w:p w:rsidRPr="00172B2C" w:rsidR="00352C06" w:rsidP="00B14008" w:rsidRDefault="00352C06" w14:paraId="031D2284" w14:textId="77777777">
            <w:pPr>
              <w:spacing w:after="200" w:line="240" w:lineRule="auto"/>
              <w:rPr>
                <w:rFonts w:ascii="Times New Roman" w:hAnsi="Times New Roman" w:eastAsia="Calibri" w:cs="Times New Roman"/>
                <w:bCs/>
              </w:rPr>
            </w:pPr>
            <w:r w:rsidRPr="00172B2C">
              <w:rPr>
                <w:rFonts w:ascii="Times New Roman" w:hAnsi="Times New Roman" w:eastAsia="Calibri" w:cs="Times New Roman"/>
                <w:bCs/>
              </w:rPr>
              <w:t>DLD</w:t>
            </w:r>
            <w:r>
              <w:rPr>
                <w:rFonts w:ascii="Times New Roman" w:hAnsi="Times New Roman" w:eastAsia="Calibri" w:cs="Times New Roman"/>
                <w:bCs/>
              </w:rPr>
              <w:t>, TKR</w:t>
            </w:r>
          </w:p>
        </w:tc>
        <w:tc>
          <w:tcPr>
            <w:tcW w:w="4832" w:type="dxa"/>
          </w:tcPr>
          <w:p w:rsidRPr="00172B2C" w:rsidR="00352C06" w:rsidP="00B14008" w:rsidRDefault="00352C06" w14:paraId="0FC1D582" w14:textId="77777777">
            <w:pPr>
              <w:spacing w:after="200" w:line="240" w:lineRule="auto"/>
              <w:rPr>
                <w:rFonts w:ascii="Times New Roman" w:hAnsi="Times New Roman" w:eastAsia="Calibri" w:cs="Times New Roman"/>
                <w:bCs/>
              </w:rPr>
            </w:pPr>
            <w:r w:rsidRPr="00172B2C">
              <w:rPr>
                <w:rFonts w:ascii="Times New Roman" w:hAnsi="Times New Roman" w:eastAsia="Calibri" w:cs="Times New Roman"/>
                <w:bCs/>
              </w:rPr>
              <w:t>Document Setup</w:t>
            </w:r>
          </w:p>
        </w:tc>
      </w:tr>
      <w:tr w:rsidRPr="00172B2C" w:rsidR="00352C06" w:rsidTr="00B14008" w14:paraId="2B474693" w14:textId="77777777">
        <w:tc>
          <w:tcPr>
            <w:tcW w:w="694" w:type="dxa"/>
          </w:tcPr>
          <w:p w:rsidRPr="00172B2C" w:rsidR="00352C06" w:rsidP="00B14008" w:rsidRDefault="00352C06" w14:paraId="20EFD723" w14:textId="77777777">
            <w:pPr>
              <w:spacing w:after="200" w:line="240" w:lineRule="auto"/>
              <w:rPr>
                <w:rFonts w:ascii="Times New Roman" w:hAnsi="Times New Roman" w:eastAsia="Calibri" w:cs="Times New Roman"/>
                <w:bCs/>
              </w:rPr>
            </w:pPr>
            <w:r w:rsidRPr="00172B2C">
              <w:rPr>
                <w:rFonts w:ascii="Times New Roman" w:hAnsi="Times New Roman" w:eastAsia="Calibri" w:cs="Times New Roman"/>
                <w:bCs/>
              </w:rPr>
              <w:t>R02</w:t>
            </w:r>
          </w:p>
        </w:tc>
        <w:tc>
          <w:tcPr>
            <w:tcW w:w="851" w:type="dxa"/>
          </w:tcPr>
          <w:p w:rsidRPr="00172B2C" w:rsidR="00352C06" w:rsidP="00B14008" w:rsidRDefault="00352C06" w14:paraId="2C1D1F40" w14:textId="77777777">
            <w:pPr>
              <w:spacing w:after="200" w:line="240" w:lineRule="auto"/>
              <w:rPr>
                <w:rFonts w:ascii="Times New Roman" w:hAnsi="Times New Roman" w:eastAsia="Calibri" w:cs="Times New Roman"/>
              </w:rPr>
            </w:pPr>
          </w:p>
        </w:tc>
        <w:tc>
          <w:tcPr>
            <w:tcW w:w="1134" w:type="dxa"/>
          </w:tcPr>
          <w:p w:rsidRPr="00172B2C" w:rsidR="00352C06" w:rsidP="00B14008" w:rsidRDefault="00352C06" w14:paraId="7444A34D" w14:textId="77777777">
            <w:pPr>
              <w:spacing w:after="200" w:line="240" w:lineRule="auto"/>
              <w:rPr>
                <w:rFonts w:ascii="Times New Roman" w:hAnsi="Times New Roman" w:eastAsia="Calibri" w:cs="Times New Roman"/>
              </w:rPr>
            </w:pPr>
          </w:p>
        </w:tc>
        <w:tc>
          <w:tcPr>
            <w:tcW w:w="4832" w:type="dxa"/>
          </w:tcPr>
          <w:p w:rsidRPr="00172B2C" w:rsidR="00352C06" w:rsidP="00B14008" w:rsidRDefault="00352C06" w14:paraId="0839C500" w14:textId="77777777">
            <w:pPr>
              <w:spacing w:after="200" w:line="240" w:lineRule="auto"/>
              <w:rPr>
                <w:rFonts w:ascii="Times New Roman" w:hAnsi="Times New Roman" w:eastAsia="Calibri" w:cs="Times New Roman"/>
              </w:rPr>
            </w:pPr>
          </w:p>
        </w:tc>
      </w:tr>
      <w:tr w:rsidRPr="00172B2C" w:rsidR="00352C06" w:rsidTr="00B14008" w14:paraId="34BB4355" w14:textId="77777777">
        <w:tc>
          <w:tcPr>
            <w:tcW w:w="694" w:type="dxa"/>
          </w:tcPr>
          <w:p w:rsidRPr="00172B2C" w:rsidR="00352C06" w:rsidP="00B14008" w:rsidRDefault="00352C06" w14:paraId="686B4A5E" w14:textId="77777777">
            <w:pPr>
              <w:spacing w:after="200" w:line="240" w:lineRule="auto"/>
              <w:rPr>
                <w:rFonts w:ascii="Times New Roman" w:hAnsi="Times New Roman" w:eastAsia="Calibri" w:cs="Times New Roman"/>
                <w:bCs/>
              </w:rPr>
            </w:pPr>
            <w:r w:rsidRPr="00172B2C">
              <w:rPr>
                <w:rFonts w:ascii="Times New Roman" w:hAnsi="Times New Roman" w:eastAsia="Calibri" w:cs="Times New Roman"/>
                <w:bCs/>
              </w:rPr>
              <w:t>R03</w:t>
            </w:r>
          </w:p>
        </w:tc>
        <w:tc>
          <w:tcPr>
            <w:tcW w:w="851" w:type="dxa"/>
          </w:tcPr>
          <w:p w:rsidRPr="00172B2C" w:rsidR="00352C06" w:rsidP="00B14008" w:rsidRDefault="00352C06" w14:paraId="7710F799" w14:textId="77777777">
            <w:pPr>
              <w:spacing w:after="200" w:line="240" w:lineRule="auto"/>
              <w:rPr>
                <w:rFonts w:ascii="Times New Roman" w:hAnsi="Times New Roman" w:eastAsia="Calibri" w:cs="Times New Roman"/>
              </w:rPr>
            </w:pPr>
          </w:p>
        </w:tc>
        <w:tc>
          <w:tcPr>
            <w:tcW w:w="1134" w:type="dxa"/>
          </w:tcPr>
          <w:p w:rsidRPr="00172B2C" w:rsidR="00352C06" w:rsidP="00B14008" w:rsidRDefault="00352C06" w14:paraId="60F7A7A9" w14:textId="77777777">
            <w:pPr>
              <w:spacing w:after="200" w:line="240" w:lineRule="auto"/>
              <w:rPr>
                <w:rFonts w:ascii="Times New Roman" w:hAnsi="Times New Roman" w:eastAsia="Calibri" w:cs="Times New Roman"/>
              </w:rPr>
            </w:pPr>
          </w:p>
        </w:tc>
        <w:tc>
          <w:tcPr>
            <w:tcW w:w="4832" w:type="dxa"/>
          </w:tcPr>
          <w:p w:rsidRPr="00172B2C" w:rsidR="00352C06" w:rsidP="00B14008" w:rsidRDefault="00352C06" w14:paraId="17E7DAA2" w14:textId="77777777">
            <w:pPr>
              <w:spacing w:after="200" w:line="240" w:lineRule="auto"/>
              <w:rPr>
                <w:rFonts w:ascii="Times New Roman" w:hAnsi="Times New Roman" w:eastAsia="Calibri" w:cs="Times New Roman"/>
              </w:rPr>
            </w:pPr>
          </w:p>
        </w:tc>
      </w:tr>
    </w:tbl>
    <w:p w:rsidRPr="00172B2C" w:rsidR="00352C06" w:rsidP="00352C06" w:rsidRDefault="00352C06" w14:paraId="0F12DC7D" w14:textId="77777777">
      <w:pPr>
        <w:spacing w:after="200" w:line="240" w:lineRule="auto"/>
        <w:rPr>
          <w:rFonts w:ascii="Times New Roman" w:hAnsi="Times New Roman" w:eastAsia="Calibri" w:cs="Times New Roman"/>
          <w:sz w:val="20"/>
          <w:szCs w:val="20"/>
        </w:rPr>
      </w:pPr>
    </w:p>
    <w:p w:rsidRPr="00172B2C" w:rsidR="00352C06" w:rsidP="00352C06" w:rsidRDefault="00352C06" w14:paraId="61A15B42" w14:textId="77777777">
      <w:pPr>
        <w:spacing w:after="200" w:line="276" w:lineRule="auto"/>
        <w:rPr>
          <w:rFonts w:ascii="Times New Roman" w:hAnsi="Times New Roman" w:eastAsia="Calibri" w:cs="Times New Roman"/>
          <w:sz w:val="20"/>
          <w:szCs w:val="20"/>
        </w:rPr>
      </w:pPr>
      <w:r w:rsidRPr="00172B2C">
        <w:rPr>
          <w:rFonts w:ascii="Times New Roman" w:hAnsi="Times New Roman" w:eastAsia="Calibri" w:cs="Times New Roman"/>
          <w:sz w:val="20"/>
          <w:szCs w:val="20"/>
        </w:rPr>
        <w:br w:type="page"/>
      </w:r>
    </w:p>
    <w:p w:rsidR="009251D6" w:rsidP="00DF1B00" w:rsidRDefault="00352C06" w14:paraId="02B101AB" w14:textId="5EE8B1C6">
      <w:pPr>
        <w:pStyle w:val="Inhopg1"/>
        <w:rPr>
          <w:rFonts w:asciiTheme="minorHAnsi" w:hAnsiTheme="minorHAnsi" w:eastAsiaTheme="minorEastAsia"/>
          <w:noProof/>
        </w:rPr>
      </w:pPr>
      <w:r w:rsidRPr="00172B2C">
        <w:rPr>
          <w:rFonts w:ascii="Times New Roman" w:hAnsi="Times New Roman" w:eastAsia="Calibri" w:cs="Times New Roman"/>
        </w:rPr>
        <w:fldChar w:fldCharType="begin"/>
      </w:r>
      <w:r w:rsidRPr="00172B2C">
        <w:rPr>
          <w:rFonts w:ascii="Times New Roman" w:hAnsi="Times New Roman" w:eastAsia="Calibri" w:cs="Times New Roman"/>
        </w:rPr>
        <w:instrText xml:space="preserve"> TOC \o "1-3" \h \z \u </w:instrText>
      </w:r>
      <w:r w:rsidRPr="00172B2C">
        <w:rPr>
          <w:rFonts w:ascii="Times New Roman" w:hAnsi="Times New Roman" w:eastAsia="Calibri" w:cs="Times New Roman"/>
        </w:rPr>
        <w:fldChar w:fldCharType="separate"/>
      </w:r>
      <w:hyperlink w:history="1" w:anchor="_Toc169977039">
        <w:r w:rsidRPr="005001E4" w:rsidR="009251D6">
          <w:rPr>
            <w:rStyle w:val="Hyperlink"/>
            <w:rFonts w:cs="Arial"/>
            <w:noProof/>
          </w:rPr>
          <w:t>Introduction</w:t>
        </w:r>
        <w:r w:rsidR="009251D6">
          <w:rPr>
            <w:noProof/>
            <w:webHidden/>
          </w:rPr>
          <w:tab/>
        </w:r>
        <w:r w:rsidR="009251D6">
          <w:rPr>
            <w:noProof/>
            <w:webHidden/>
          </w:rPr>
          <w:fldChar w:fldCharType="begin"/>
        </w:r>
        <w:r w:rsidR="009251D6">
          <w:rPr>
            <w:noProof/>
            <w:webHidden/>
          </w:rPr>
          <w:instrText xml:space="preserve"> PAGEREF _Toc169977039 \h </w:instrText>
        </w:r>
        <w:r w:rsidR="009251D6">
          <w:rPr>
            <w:noProof/>
            <w:webHidden/>
          </w:rPr>
        </w:r>
        <w:r w:rsidR="009251D6">
          <w:rPr>
            <w:noProof/>
            <w:webHidden/>
          </w:rPr>
          <w:fldChar w:fldCharType="separate"/>
        </w:r>
        <w:r w:rsidR="00CA4841">
          <w:rPr>
            <w:noProof/>
            <w:webHidden/>
          </w:rPr>
          <w:t>6</w:t>
        </w:r>
        <w:r w:rsidR="009251D6">
          <w:rPr>
            <w:noProof/>
            <w:webHidden/>
          </w:rPr>
          <w:fldChar w:fldCharType="end"/>
        </w:r>
      </w:hyperlink>
    </w:p>
    <w:p w:rsidR="009251D6" w:rsidP="00DF1B00" w:rsidRDefault="00B51044" w14:paraId="5B99B504" w14:textId="389511A1">
      <w:pPr>
        <w:pStyle w:val="Inhopg1"/>
        <w:rPr>
          <w:rFonts w:asciiTheme="minorHAnsi" w:hAnsiTheme="minorHAnsi" w:eastAsiaTheme="minorEastAsia"/>
          <w:noProof/>
        </w:rPr>
      </w:pPr>
      <w:hyperlink w:history="1" w:anchor="_Toc169977040">
        <w:r w:rsidRPr="005001E4" w:rsidR="009251D6">
          <w:rPr>
            <w:rStyle w:val="Hyperlink"/>
            <w:rFonts w:cs="Arial"/>
            <w:noProof/>
          </w:rPr>
          <w:t>1. Background</w:t>
        </w:r>
        <w:r w:rsidR="009251D6">
          <w:rPr>
            <w:noProof/>
            <w:webHidden/>
          </w:rPr>
          <w:tab/>
        </w:r>
        <w:r w:rsidR="009251D6">
          <w:rPr>
            <w:noProof/>
            <w:webHidden/>
          </w:rPr>
          <w:fldChar w:fldCharType="begin"/>
        </w:r>
        <w:r w:rsidR="009251D6">
          <w:rPr>
            <w:noProof/>
            <w:webHidden/>
          </w:rPr>
          <w:instrText xml:space="preserve"> PAGEREF _Toc169977040 \h </w:instrText>
        </w:r>
        <w:r w:rsidR="009251D6">
          <w:rPr>
            <w:noProof/>
            <w:webHidden/>
          </w:rPr>
        </w:r>
        <w:r w:rsidR="009251D6">
          <w:rPr>
            <w:noProof/>
            <w:webHidden/>
          </w:rPr>
          <w:fldChar w:fldCharType="separate"/>
        </w:r>
        <w:r w:rsidR="00CA4841">
          <w:rPr>
            <w:noProof/>
            <w:webHidden/>
          </w:rPr>
          <w:t>7</w:t>
        </w:r>
        <w:r w:rsidR="009251D6">
          <w:rPr>
            <w:noProof/>
            <w:webHidden/>
          </w:rPr>
          <w:fldChar w:fldCharType="end"/>
        </w:r>
      </w:hyperlink>
    </w:p>
    <w:p w:rsidR="009251D6" w:rsidRDefault="00B51044" w14:paraId="32C247A1" w14:textId="5EF5F9FE">
      <w:pPr>
        <w:pStyle w:val="Inhopg2"/>
        <w:tabs>
          <w:tab w:val="right" w:leader="dot" w:pos="9062"/>
        </w:tabs>
        <w:rPr>
          <w:rFonts w:asciiTheme="minorHAnsi" w:hAnsiTheme="minorHAnsi" w:eastAsiaTheme="minorEastAsia"/>
          <w:noProof/>
        </w:rPr>
      </w:pPr>
      <w:hyperlink w:history="1" w:anchor="_Toc169977041">
        <w:r w:rsidRPr="005001E4" w:rsidR="009251D6">
          <w:rPr>
            <w:rStyle w:val="Hyperlink"/>
            <w:rFonts w:cs="Arial"/>
            <w:noProof/>
          </w:rPr>
          <w:t>1.1 GLOW festival</w:t>
        </w:r>
        <w:r w:rsidR="009251D6">
          <w:rPr>
            <w:noProof/>
            <w:webHidden/>
          </w:rPr>
          <w:tab/>
        </w:r>
        <w:r w:rsidR="009251D6">
          <w:rPr>
            <w:noProof/>
            <w:webHidden/>
          </w:rPr>
          <w:fldChar w:fldCharType="begin"/>
        </w:r>
        <w:r w:rsidR="009251D6">
          <w:rPr>
            <w:noProof/>
            <w:webHidden/>
          </w:rPr>
          <w:instrText xml:space="preserve"> PAGEREF _Toc169977041 \h </w:instrText>
        </w:r>
        <w:r w:rsidR="009251D6">
          <w:rPr>
            <w:noProof/>
            <w:webHidden/>
          </w:rPr>
        </w:r>
        <w:r w:rsidR="009251D6">
          <w:rPr>
            <w:noProof/>
            <w:webHidden/>
          </w:rPr>
          <w:fldChar w:fldCharType="separate"/>
        </w:r>
        <w:r w:rsidR="00CA4841">
          <w:rPr>
            <w:noProof/>
            <w:webHidden/>
          </w:rPr>
          <w:t>7</w:t>
        </w:r>
        <w:r w:rsidR="009251D6">
          <w:rPr>
            <w:noProof/>
            <w:webHidden/>
          </w:rPr>
          <w:fldChar w:fldCharType="end"/>
        </w:r>
      </w:hyperlink>
    </w:p>
    <w:p w:rsidR="009251D6" w:rsidRDefault="00B51044" w14:paraId="6242A88E" w14:textId="4BBDBF79">
      <w:pPr>
        <w:pStyle w:val="Inhopg2"/>
        <w:tabs>
          <w:tab w:val="right" w:leader="dot" w:pos="9062"/>
        </w:tabs>
        <w:rPr>
          <w:rFonts w:asciiTheme="minorHAnsi" w:hAnsiTheme="minorHAnsi" w:eastAsiaTheme="minorEastAsia"/>
          <w:noProof/>
        </w:rPr>
      </w:pPr>
      <w:hyperlink w:history="1" w:anchor="_Toc169977042">
        <w:r w:rsidRPr="005001E4" w:rsidR="009251D6">
          <w:rPr>
            <w:rStyle w:val="Hyperlink"/>
            <w:rFonts w:cs="Arial"/>
            <w:noProof/>
          </w:rPr>
          <w:t>1.2 Fontys BeCreative</w:t>
        </w:r>
        <w:r w:rsidR="009251D6">
          <w:rPr>
            <w:noProof/>
            <w:webHidden/>
          </w:rPr>
          <w:tab/>
        </w:r>
        <w:r w:rsidR="009251D6">
          <w:rPr>
            <w:noProof/>
            <w:webHidden/>
          </w:rPr>
          <w:fldChar w:fldCharType="begin"/>
        </w:r>
        <w:r w:rsidR="009251D6">
          <w:rPr>
            <w:noProof/>
            <w:webHidden/>
          </w:rPr>
          <w:instrText xml:space="preserve"> PAGEREF _Toc169977042 \h </w:instrText>
        </w:r>
        <w:r w:rsidR="009251D6">
          <w:rPr>
            <w:noProof/>
            <w:webHidden/>
          </w:rPr>
        </w:r>
        <w:r w:rsidR="009251D6">
          <w:rPr>
            <w:noProof/>
            <w:webHidden/>
          </w:rPr>
          <w:fldChar w:fldCharType="separate"/>
        </w:r>
        <w:r w:rsidR="00CA4841">
          <w:rPr>
            <w:noProof/>
            <w:webHidden/>
          </w:rPr>
          <w:t>7</w:t>
        </w:r>
        <w:r w:rsidR="009251D6">
          <w:rPr>
            <w:noProof/>
            <w:webHidden/>
          </w:rPr>
          <w:fldChar w:fldCharType="end"/>
        </w:r>
      </w:hyperlink>
    </w:p>
    <w:p w:rsidR="009251D6" w:rsidP="00DF1B00" w:rsidRDefault="00B51044" w14:paraId="32492ADA" w14:textId="191F4EF3">
      <w:pPr>
        <w:pStyle w:val="Inhopg1"/>
        <w:rPr>
          <w:rFonts w:asciiTheme="minorHAnsi" w:hAnsiTheme="minorHAnsi" w:eastAsiaTheme="minorEastAsia"/>
          <w:noProof/>
        </w:rPr>
      </w:pPr>
      <w:hyperlink w:history="1" w:anchor="_Toc169977043">
        <w:r w:rsidRPr="005001E4" w:rsidR="009251D6">
          <w:rPr>
            <w:rStyle w:val="Hyperlink"/>
            <w:rFonts w:cs="Arial"/>
            <w:noProof/>
          </w:rPr>
          <w:t>2. Problem analysis</w:t>
        </w:r>
        <w:r w:rsidR="009251D6">
          <w:rPr>
            <w:noProof/>
            <w:webHidden/>
          </w:rPr>
          <w:tab/>
        </w:r>
        <w:r w:rsidR="009251D6">
          <w:rPr>
            <w:noProof/>
            <w:webHidden/>
          </w:rPr>
          <w:fldChar w:fldCharType="begin"/>
        </w:r>
        <w:r w:rsidR="009251D6">
          <w:rPr>
            <w:noProof/>
            <w:webHidden/>
          </w:rPr>
          <w:instrText xml:space="preserve"> PAGEREF _Toc169977043 \h </w:instrText>
        </w:r>
        <w:r w:rsidR="009251D6">
          <w:rPr>
            <w:noProof/>
            <w:webHidden/>
          </w:rPr>
        </w:r>
        <w:r w:rsidR="009251D6">
          <w:rPr>
            <w:noProof/>
            <w:webHidden/>
          </w:rPr>
          <w:fldChar w:fldCharType="separate"/>
        </w:r>
        <w:r w:rsidR="00CA4841">
          <w:rPr>
            <w:noProof/>
            <w:webHidden/>
          </w:rPr>
          <w:t>8</w:t>
        </w:r>
        <w:r w:rsidR="009251D6">
          <w:rPr>
            <w:noProof/>
            <w:webHidden/>
          </w:rPr>
          <w:fldChar w:fldCharType="end"/>
        </w:r>
      </w:hyperlink>
    </w:p>
    <w:p w:rsidR="009251D6" w:rsidRDefault="00B51044" w14:paraId="3BFDA9D0" w14:textId="7DA0F6E3">
      <w:pPr>
        <w:pStyle w:val="Inhopg2"/>
        <w:tabs>
          <w:tab w:val="right" w:leader="dot" w:pos="9062"/>
        </w:tabs>
        <w:rPr>
          <w:rFonts w:asciiTheme="minorHAnsi" w:hAnsiTheme="minorHAnsi" w:eastAsiaTheme="minorEastAsia"/>
          <w:noProof/>
        </w:rPr>
      </w:pPr>
      <w:hyperlink w:history="1" w:anchor="_Toc169977044">
        <w:r w:rsidRPr="005001E4" w:rsidR="009251D6">
          <w:rPr>
            <w:rStyle w:val="Hyperlink"/>
            <w:rFonts w:cs="Arial"/>
            <w:noProof/>
          </w:rPr>
          <w:t>2.1 Problem description</w:t>
        </w:r>
        <w:r w:rsidR="009251D6">
          <w:rPr>
            <w:noProof/>
            <w:webHidden/>
          </w:rPr>
          <w:tab/>
        </w:r>
        <w:r w:rsidR="009251D6">
          <w:rPr>
            <w:noProof/>
            <w:webHidden/>
          </w:rPr>
          <w:fldChar w:fldCharType="begin"/>
        </w:r>
        <w:r w:rsidR="009251D6">
          <w:rPr>
            <w:noProof/>
            <w:webHidden/>
          </w:rPr>
          <w:instrText xml:space="preserve"> PAGEREF _Toc169977044 \h </w:instrText>
        </w:r>
        <w:r w:rsidR="009251D6">
          <w:rPr>
            <w:noProof/>
            <w:webHidden/>
          </w:rPr>
        </w:r>
        <w:r w:rsidR="009251D6">
          <w:rPr>
            <w:noProof/>
            <w:webHidden/>
          </w:rPr>
          <w:fldChar w:fldCharType="separate"/>
        </w:r>
        <w:r w:rsidR="00CA4841">
          <w:rPr>
            <w:noProof/>
            <w:webHidden/>
          </w:rPr>
          <w:t>8</w:t>
        </w:r>
        <w:r w:rsidR="009251D6">
          <w:rPr>
            <w:noProof/>
            <w:webHidden/>
          </w:rPr>
          <w:fldChar w:fldCharType="end"/>
        </w:r>
      </w:hyperlink>
    </w:p>
    <w:p w:rsidR="009251D6" w:rsidRDefault="00B51044" w14:paraId="0D686862" w14:textId="26ED0364">
      <w:pPr>
        <w:pStyle w:val="Inhopg2"/>
        <w:tabs>
          <w:tab w:val="right" w:leader="dot" w:pos="9062"/>
        </w:tabs>
        <w:rPr>
          <w:rFonts w:asciiTheme="minorHAnsi" w:hAnsiTheme="minorHAnsi" w:eastAsiaTheme="minorEastAsia"/>
          <w:noProof/>
        </w:rPr>
      </w:pPr>
      <w:hyperlink w:history="1" w:anchor="_Toc169977045">
        <w:r w:rsidRPr="005001E4" w:rsidR="009251D6">
          <w:rPr>
            <w:rStyle w:val="Hyperlink"/>
            <w:rFonts w:cs="Arial"/>
            <w:noProof/>
          </w:rPr>
          <w:t>2.2 Research goal</w:t>
        </w:r>
        <w:r w:rsidR="009251D6">
          <w:rPr>
            <w:noProof/>
            <w:webHidden/>
          </w:rPr>
          <w:tab/>
        </w:r>
        <w:r w:rsidR="009251D6">
          <w:rPr>
            <w:noProof/>
            <w:webHidden/>
          </w:rPr>
          <w:fldChar w:fldCharType="begin"/>
        </w:r>
        <w:r w:rsidR="009251D6">
          <w:rPr>
            <w:noProof/>
            <w:webHidden/>
          </w:rPr>
          <w:instrText xml:space="preserve"> PAGEREF _Toc169977045 \h </w:instrText>
        </w:r>
        <w:r w:rsidR="009251D6">
          <w:rPr>
            <w:noProof/>
            <w:webHidden/>
          </w:rPr>
        </w:r>
        <w:r w:rsidR="009251D6">
          <w:rPr>
            <w:noProof/>
            <w:webHidden/>
          </w:rPr>
          <w:fldChar w:fldCharType="separate"/>
        </w:r>
        <w:r w:rsidR="00CA4841">
          <w:rPr>
            <w:noProof/>
            <w:webHidden/>
          </w:rPr>
          <w:t>8</w:t>
        </w:r>
        <w:r w:rsidR="009251D6">
          <w:rPr>
            <w:noProof/>
            <w:webHidden/>
          </w:rPr>
          <w:fldChar w:fldCharType="end"/>
        </w:r>
      </w:hyperlink>
    </w:p>
    <w:p w:rsidR="009251D6" w:rsidRDefault="00B51044" w14:paraId="79792694" w14:textId="61084664">
      <w:pPr>
        <w:pStyle w:val="Inhopg2"/>
        <w:tabs>
          <w:tab w:val="right" w:leader="dot" w:pos="9062"/>
        </w:tabs>
        <w:rPr>
          <w:rFonts w:asciiTheme="minorHAnsi" w:hAnsiTheme="minorHAnsi" w:eastAsiaTheme="minorEastAsia"/>
          <w:noProof/>
        </w:rPr>
      </w:pPr>
      <w:hyperlink w:history="1" w:anchor="_Toc169977046">
        <w:r w:rsidRPr="005001E4" w:rsidR="009251D6">
          <w:rPr>
            <w:rStyle w:val="Hyperlink"/>
            <w:rFonts w:cs="Arial"/>
            <w:noProof/>
          </w:rPr>
          <w:t>2.3 Conditions &amp; restrictions</w:t>
        </w:r>
        <w:r w:rsidR="009251D6">
          <w:rPr>
            <w:noProof/>
            <w:webHidden/>
          </w:rPr>
          <w:tab/>
        </w:r>
        <w:r w:rsidR="009251D6">
          <w:rPr>
            <w:noProof/>
            <w:webHidden/>
          </w:rPr>
          <w:fldChar w:fldCharType="begin"/>
        </w:r>
        <w:r w:rsidR="009251D6">
          <w:rPr>
            <w:noProof/>
            <w:webHidden/>
          </w:rPr>
          <w:instrText xml:space="preserve"> PAGEREF _Toc169977046 \h </w:instrText>
        </w:r>
        <w:r w:rsidR="009251D6">
          <w:rPr>
            <w:noProof/>
            <w:webHidden/>
          </w:rPr>
        </w:r>
        <w:r w:rsidR="009251D6">
          <w:rPr>
            <w:noProof/>
            <w:webHidden/>
          </w:rPr>
          <w:fldChar w:fldCharType="separate"/>
        </w:r>
        <w:r w:rsidR="00CA4841">
          <w:rPr>
            <w:noProof/>
            <w:webHidden/>
          </w:rPr>
          <w:t>8</w:t>
        </w:r>
        <w:r w:rsidR="009251D6">
          <w:rPr>
            <w:noProof/>
            <w:webHidden/>
          </w:rPr>
          <w:fldChar w:fldCharType="end"/>
        </w:r>
      </w:hyperlink>
    </w:p>
    <w:p w:rsidR="009251D6" w:rsidRDefault="00B51044" w14:paraId="37C9F7B3" w14:textId="5C455E61">
      <w:pPr>
        <w:pStyle w:val="Inhopg2"/>
        <w:tabs>
          <w:tab w:val="right" w:leader="dot" w:pos="9062"/>
        </w:tabs>
        <w:rPr>
          <w:rFonts w:asciiTheme="minorHAnsi" w:hAnsiTheme="minorHAnsi" w:eastAsiaTheme="minorEastAsia"/>
          <w:noProof/>
        </w:rPr>
      </w:pPr>
      <w:hyperlink w:history="1" w:anchor="_Toc169977047">
        <w:r w:rsidRPr="005001E4" w:rsidR="009251D6">
          <w:rPr>
            <w:rStyle w:val="Hyperlink"/>
            <w:rFonts w:cs="Arial"/>
            <w:noProof/>
          </w:rPr>
          <w:t>2.4 Approach</w:t>
        </w:r>
        <w:r w:rsidR="009251D6">
          <w:rPr>
            <w:noProof/>
            <w:webHidden/>
          </w:rPr>
          <w:tab/>
        </w:r>
        <w:r w:rsidR="009251D6">
          <w:rPr>
            <w:noProof/>
            <w:webHidden/>
          </w:rPr>
          <w:fldChar w:fldCharType="begin"/>
        </w:r>
        <w:r w:rsidR="009251D6">
          <w:rPr>
            <w:noProof/>
            <w:webHidden/>
          </w:rPr>
          <w:instrText xml:space="preserve"> PAGEREF _Toc169977047 \h </w:instrText>
        </w:r>
        <w:r w:rsidR="009251D6">
          <w:rPr>
            <w:noProof/>
            <w:webHidden/>
          </w:rPr>
        </w:r>
        <w:r w:rsidR="009251D6">
          <w:rPr>
            <w:noProof/>
            <w:webHidden/>
          </w:rPr>
          <w:fldChar w:fldCharType="separate"/>
        </w:r>
        <w:r w:rsidR="00CA4841">
          <w:rPr>
            <w:noProof/>
            <w:webHidden/>
          </w:rPr>
          <w:t>9</w:t>
        </w:r>
        <w:r w:rsidR="009251D6">
          <w:rPr>
            <w:noProof/>
            <w:webHidden/>
          </w:rPr>
          <w:fldChar w:fldCharType="end"/>
        </w:r>
      </w:hyperlink>
    </w:p>
    <w:p w:rsidR="009251D6" w:rsidRDefault="00B51044" w14:paraId="5A305249" w14:textId="4898045A">
      <w:pPr>
        <w:pStyle w:val="Inhopg2"/>
        <w:tabs>
          <w:tab w:val="right" w:leader="dot" w:pos="9062"/>
        </w:tabs>
        <w:rPr>
          <w:rFonts w:asciiTheme="minorHAnsi" w:hAnsiTheme="minorHAnsi" w:eastAsiaTheme="minorEastAsia"/>
          <w:noProof/>
        </w:rPr>
      </w:pPr>
      <w:hyperlink w:history="1" w:anchor="_Toc169977048">
        <w:r w:rsidRPr="005001E4" w:rsidR="009251D6">
          <w:rPr>
            <w:rStyle w:val="Hyperlink"/>
            <w:rFonts w:cs="Arial"/>
            <w:noProof/>
          </w:rPr>
          <w:t>2.5 Requirements</w:t>
        </w:r>
        <w:r w:rsidR="009251D6">
          <w:rPr>
            <w:noProof/>
            <w:webHidden/>
          </w:rPr>
          <w:tab/>
        </w:r>
        <w:r w:rsidR="009251D6">
          <w:rPr>
            <w:noProof/>
            <w:webHidden/>
          </w:rPr>
          <w:fldChar w:fldCharType="begin"/>
        </w:r>
        <w:r w:rsidR="009251D6">
          <w:rPr>
            <w:noProof/>
            <w:webHidden/>
          </w:rPr>
          <w:instrText xml:space="preserve"> PAGEREF _Toc169977048 \h </w:instrText>
        </w:r>
        <w:r w:rsidR="009251D6">
          <w:rPr>
            <w:noProof/>
            <w:webHidden/>
          </w:rPr>
        </w:r>
        <w:r w:rsidR="009251D6">
          <w:rPr>
            <w:noProof/>
            <w:webHidden/>
          </w:rPr>
          <w:fldChar w:fldCharType="separate"/>
        </w:r>
        <w:r w:rsidR="00CA4841">
          <w:rPr>
            <w:noProof/>
            <w:webHidden/>
          </w:rPr>
          <w:t>9</w:t>
        </w:r>
        <w:r w:rsidR="009251D6">
          <w:rPr>
            <w:noProof/>
            <w:webHidden/>
          </w:rPr>
          <w:fldChar w:fldCharType="end"/>
        </w:r>
      </w:hyperlink>
    </w:p>
    <w:p w:rsidR="009251D6" w:rsidP="00DF1B00" w:rsidRDefault="00B51044" w14:paraId="0AD1A692" w14:textId="7039E72B">
      <w:pPr>
        <w:pStyle w:val="Inhopg1"/>
        <w:rPr>
          <w:rFonts w:asciiTheme="minorHAnsi" w:hAnsiTheme="minorHAnsi" w:eastAsiaTheme="minorEastAsia"/>
          <w:noProof/>
        </w:rPr>
      </w:pPr>
      <w:hyperlink w:history="1" w:anchor="_Toc169977049">
        <w:r w:rsidRPr="005001E4" w:rsidR="009251D6">
          <w:rPr>
            <w:rStyle w:val="Hyperlink"/>
            <w:rFonts w:cs="Arial"/>
            <w:noProof/>
          </w:rPr>
          <w:t>3. Concepts &amp; Story</w:t>
        </w:r>
        <w:r w:rsidR="009251D6">
          <w:rPr>
            <w:noProof/>
            <w:webHidden/>
          </w:rPr>
          <w:tab/>
        </w:r>
        <w:r w:rsidR="009251D6">
          <w:rPr>
            <w:noProof/>
            <w:webHidden/>
          </w:rPr>
          <w:fldChar w:fldCharType="begin"/>
        </w:r>
        <w:r w:rsidR="009251D6">
          <w:rPr>
            <w:noProof/>
            <w:webHidden/>
          </w:rPr>
          <w:instrText xml:space="preserve"> PAGEREF _Toc169977049 \h </w:instrText>
        </w:r>
        <w:r w:rsidR="009251D6">
          <w:rPr>
            <w:noProof/>
            <w:webHidden/>
          </w:rPr>
        </w:r>
        <w:r w:rsidR="009251D6">
          <w:rPr>
            <w:noProof/>
            <w:webHidden/>
          </w:rPr>
          <w:fldChar w:fldCharType="separate"/>
        </w:r>
        <w:r w:rsidR="00CA4841">
          <w:rPr>
            <w:noProof/>
            <w:webHidden/>
          </w:rPr>
          <w:t>10</w:t>
        </w:r>
        <w:r w:rsidR="009251D6">
          <w:rPr>
            <w:noProof/>
            <w:webHidden/>
          </w:rPr>
          <w:fldChar w:fldCharType="end"/>
        </w:r>
      </w:hyperlink>
    </w:p>
    <w:p w:rsidR="009251D6" w:rsidRDefault="00B51044" w14:paraId="27EFDFAB" w14:textId="68F6AF1B">
      <w:pPr>
        <w:pStyle w:val="Inhopg2"/>
        <w:tabs>
          <w:tab w:val="right" w:leader="dot" w:pos="9062"/>
        </w:tabs>
        <w:rPr>
          <w:rFonts w:asciiTheme="minorHAnsi" w:hAnsiTheme="minorHAnsi" w:eastAsiaTheme="minorEastAsia"/>
          <w:noProof/>
        </w:rPr>
      </w:pPr>
      <w:hyperlink w:history="1" w:anchor="_Toc169977050">
        <w:r w:rsidRPr="005001E4" w:rsidR="009251D6">
          <w:rPr>
            <w:rStyle w:val="Hyperlink"/>
            <w:rFonts w:cs="Arial"/>
            <w:noProof/>
          </w:rPr>
          <w:t>3.1 Brainstorming &amp; Fontys BeCreative method</w:t>
        </w:r>
        <w:r w:rsidR="009251D6">
          <w:rPr>
            <w:noProof/>
            <w:webHidden/>
          </w:rPr>
          <w:tab/>
        </w:r>
        <w:r w:rsidR="009251D6">
          <w:rPr>
            <w:noProof/>
            <w:webHidden/>
          </w:rPr>
          <w:fldChar w:fldCharType="begin"/>
        </w:r>
        <w:r w:rsidR="009251D6">
          <w:rPr>
            <w:noProof/>
            <w:webHidden/>
          </w:rPr>
          <w:instrText xml:space="preserve"> PAGEREF _Toc169977050 \h </w:instrText>
        </w:r>
        <w:r w:rsidR="009251D6">
          <w:rPr>
            <w:noProof/>
            <w:webHidden/>
          </w:rPr>
        </w:r>
        <w:r w:rsidR="009251D6">
          <w:rPr>
            <w:noProof/>
            <w:webHidden/>
          </w:rPr>
          <w:fldChar w:fldCharType="separate"/>
        </w:r>
        <w:r w:rsidR="00CA4841">
          <w:rPr>
            <w:noProof/>
            <w:webHidden/>
          </w:rPr>
          <w:t>10</w:t>
        </w:r>
        <w:r w:rsidR="009251D6">
          <w:rPr>
            <w:noProof/>
            <w:webHidden/>
          </w:rPr>
          <w:fldChar w:fldCharType="end"/>
        </w:r>
      </w:hyperlink>
    </w:p>
    <w:p w:rsidR="009251D6" w:rsidRDefault="00B51044" w14:paraId="3864788A" w14:textId="517B0026">
      <w:pPr>
        <w:pStyle w:val="Inhopg2"/>
        <w:tabs>
          <w:tab w:val="right" w:leader="dot" w:pos="9062"/>
        </w:tabs>
        <w:rPr>
          <w:rFonts w:asciiTheme="minorHAnsi" w:hAnsiTheme="minorHAnsi" w:eastAsiaTheme="minorEastAsia"/>
          <w:noProof/>
        </w:rPr>
      </w:pPr>
      <w:hyperlink w:history="1" w:anchor="_Toc169977051">
        <w:r w:rsidRPr="005001E4" w:rsidR="009251D6">
          <w:rPr>
            <w:rStyle w:val="Hyperlink"/>
            <w:rFonts w:cs="Arial"/>
            <w:noProof/>
          </w:rPr>
          <w:t>3.2 Concepts</w:t>
        </w:r>
        <w:r w:rsidR="009251D6">
          <w:rPr>
            <w:noProof/>
            <w:webHidden/>
          </w:rPr>
          <w:tab/>
        </w:r>
        <w:r w:rsidR="009251D6">
          <w:rPr>
            <w:noProof/>
            <w:webHidden/>
          </w:rPr>
          <w:fldChar w:fldCharType="begin"/>
        </w:r>
        <w:r w:rsidR="009251D6">
          <w:rPr>
            <w:noProof/>
            <w:webHidden/>
          </w:rPr>
          <w:instrText xml:space="preserve"> PAGEREF _Toc169977051 \h </w:instrText>
        </w:r>
        <w:r w:rsidR="009251D6">
          <w:rPr>
            <w:noProof/>
            <w:webHidden/>
          </w:rPr>
        </w:r>
        <w:r w:rsidR="009251D6">
          <w:rPr>
            <w:noProof/>
            <w:webHidden/>
          </w:rPr>
          <w:fldChar w:fldCharType="separate"/>
        </w:r>
        <w:r w:rsidR="00CA4841">
          <w:rPr>
            <w:noProof/>
            <w:webHidden/>
          </w:rPr>
          <w:t>10</w:t>
        </w:r>
        <w:r w:rsidR="009251D6">
          <w:rPr>
            <w:noProof/>
            <w:webHidden/>
          </w:rPr>
          <w:fldChar w:fldCharType="end"/>
        </w:r>
      </w:hyperlink>
    </w:p>
    <w:p w:rsidR="009251D6" w:rsidRDefault="00B51044" w14:paraId="017122AC" w14:textId="3D4D9C24">
      <w:pPr>
        <w:pStyle w:val="Inhopg2"/>
        <w:tabs>
          <w:tab w:val="right" w:leader="dot" w:pos="9062"/>
        </w:tabs>
        <w:rPr>
          <w:rFonts w:asciiTheme="minorHAnsi" w:hAnsiTheme="minorHAnsi" w:eastAsiaTheme="minorEastAsia"/>
          <w:noProof/>
        </w:rPr>
      </w:pPr>
      <w:hyperlink w:history="1" w:anchor="_Toc169977052">
        <w:r w:rsidRPr="005001E4" w:rsidR="009251D6">
          <w:rPr>
            <w:rStyle w:val="Hyperlink"/>
            <w:rFonts w:cs="Arial"/>
            <w:noProof/>
          </w:rPr>
          <w:t>3.3 Testing &amp; Final Idea</w:t>
        </w:r>
        <w:r w:rsidR="009251D6">
          <w:rPr>
            <w:noProof/>
            <w:webHidden/>
          </w:rPr>
          <w:tab/>
        </w:r>
        <w:r w:rsidR="009251D6">
          <w:rPr>
            <w:noProof/>
            <w:webHidden/>
          </w:rPr>
          <w:fldChar w:fldCharType="begin"/>
        </w:r>
        <w:r w:rsidR="009251D6">
          <w:rPr>
            <w:noProof/>
            <w:webHidden/>
          </w:rPr>
          <w:instrText xml:space="preserve"> PAGEREF _Toc169977052 \h </w:instrText>
        </w:r>
        <w:r w:rsidR="009251D6">
          <w:rPr>
            <w:noProof/>
            <w:webHidden/>
          </w:rPr>
        </w:r>
        <w:r w:rsidR="009251D6">
          <w:rPr>
            <w:noProof/>
            <w:webHidden/>
          </w:rPr>
          <w:fldChar w:fldCharType="separate"/>
        </w:r>
        <w:r w:rsidR="00CA4841">
          <w:rPr>
            <w:noProof/>
            <w:webHidden/>
          </w:rPr>
          <w:t>11</w:t>
        </w:r>
        <w:r w:rsidR="009251D6">
          <w:rPr>
            <w:noProof/>
            <w:webHidden/>
          </w:rPr>
          <w:fldChar w:fldCharType="end"/>
        </w:r>
      </w:hyperlink>
    </w:p>
    <w:p w:rsidR="009251D6" w:rsidRDefault="00B51044" w14:paraId="6C4BE079" w14:textId="09D6F2B5">
      <w:pPr>
        <w:pStyle w:val="Inhopg2"/>
        <w:tabs>
          <w:tab w:val="right" w:leader="dot" w:pos="9062"/>
        </w:tabs>
        <w:rPr>
          <w:rFonts w:asciiTheme="minorHAnsi" w:hAnsiTheme="minorHAnsi" w:eastAsiaTheme="minorEastAsia"/>
          <w:noProof/>
        </w:rPr>
      </w:pPr>
      <w:hyperlink w:history="1" w:anchor="_Toc169977053">
        <w:r w:rsidRPr="005001E4" w:rsidR="009251D6">
          <w:rPr>
            <w:rStyle w:val="Hyperlink"/>
            <w:rFonts w:cs="Arial"/>
            <w:noProof/>
          </w:rPr>
          <w:t>3.4 Pipes: 6 concepts</w:t>
        </w:r>
        <w:r w:rsidR="009251D6">
          <w:rPr>
            <w:noProof/>
            <w:webHidden/>
          </w:rPr>
          <w:tab/>
        </w:r>
        <w:r w:rsidR="009251D6">
          <w:rPr>
            <w:noProof/>
            <w:webHidden/>
          </w:rPr>
          <w:fldChar w:fldCharType="begin"/>
        </w:r>
        <w:r w:rsidR="009251D6">
          <w:rPr>
            <w:noProof/>
            <w:webHidden/>
          </w:rPr>
          <w:instrText xml:space="preserve"> PAGEREF _Toc169977053 \h </w:instrText>
        </w:r>
        <w:r w:rsidR="009251D6">
          <w:rPr>
            <w:noProof/>
            <w:webHidden/>
          </w:rPr>
        </w:r>
        <w:r w:rsidR="009251D6">
          <w:rPr>
            <w:noProof/>
            <w:webHidden/>
          </w:rPr>
          <w:fldChar w:fldCharType="separate"/>
        </w:r>
        <w:r w:rsidR="00CA4841">
          <w:rPr>
            <w:noProof/>
            <w:webHidden/>
          </w:rPr>
          <w:t>12</w:t>
        </w:r>
        <w:r w:rsidR="009251D6">
          <w:rPr>
            <w:noProof/>
            <w:webHidden/>
          </w:rPr>
          <w:fldChar w:fldCharType="end"/>
        </w:r>
      </w:hyperlink>
    </w:p>
    <w:p w:rsidR="009251D6" w:rsidRDefault="00B51044" w14:paraId="35EF6072" w14:textId="2FB0799D">
      <w:pPr>
        <w:pStyle w:val="Inhopg2"/>
        <w:tabs>
          <w:tab w:val="right" w:leader="dot" w:pos="9062"/>
        </w:tabs>
        <w:rPr>
          <w:rFonts w:asciiTheme="minorHAnsi" w:hAnsiTheme="minorHAnsi" w:eastAsiaTheme="minorEastAsia"/>
          <w:noProof/>
        </w:rPr>
      </w:pPr>
      <w:hyperlink w:history="1" w:anchor="_Toc169977054">
        <w:r w:rsidRPr="005001E4" w:rsidR="009251D6">
          <w:rPr>
            <w:rStyle w:val="Hyperlink"/>
            <w:rFonts w:cs="Arial"/>
            <w:noProof/>
          </w:rPr>
          <w:t>3.5 Final concept (whole installation)</w:t>
        </w:r>
        <w:r w:rsidR="009251D6">
          <w:rPr>
            <w:noProof/>
            <w:webHidden/>
          </w:rPr>
          <w:tab/>
        </w:r>
        <w:r w:rsidR="009251D6">
          <w:rPr>
            <w:noProof/>
            <w:webHidden/>
          </w:rPr>
          <w:fldChar w:fldCharType="begin"/>
        </w:r>
        <w:r w:rsidR="009251D6">
          <w:rPr>
            <w:noProof/>
            <w:webHidden/>
          </w:rPr>
          <w:instrText xml:space="preserve"> PAGEREF _Toc169977054 \h </w:instrText>
        </w:r>
        <w:r w:rsidR="009251D6">
          <w:rPr>
            <w:noProof/>
            <w:webHidden/>
          </w:rPr>
        </w:r>
        <w:r w:rsidR="009251D6">
          <w:rPr>
            <w:noProof/>
            <w:webHidden/>
          </w:rPr>
          <w:fldChar w:fldCharType="separate"/>
        </w:r>
        <w:r w:rsidR="00CA4841">
          <w:rPr>
            <w:noProof/>
            <w:webHidden/>
          </w:rPr>
          <w:t>13</w:t>
        </w:r>
        <w:r w:rsidR="009251D6">
          <w:rPr>
            <w:noProof/>
            <w:webHidden/>
          </w:rPr>
          <w:fldChar w:fldCharType="end"/>
        </w:r>
      </w:hyperlink>
    </w:p>
    <w:p w:rsidR="009251D6" w:rsidRDefault="00B51044" w14:paraId="3B53B661" w14:textId="4F8AA0BB">
      <w:pPr>
        <w:pStyle w:val="Inhopg2"/>
        <w:tabs>
          <w:tab w:val="right" w:leader="dot" w:pos="9062"/>
        </w:tabs>
        <w:rPr>
          <w:rFonts w:asciiTheme="minorHAnsi" w:hAnsiTheme="minorHAnsi" w:eastAsiaTheme="minorEastAsia"/>
          <w:noProof/>
        </w:rPr>
      </w:pPr>
      <w:hyperlink w:history="1" w:anchor="_Toc169977055">
        <w:r w:rsidRPr="005001E4" w:rsidR="009251D6">
          <w:rPr>
            <w:rStyle w:val="Hyperlink"/>
            <w:rFonts w:cs="Arial"/>
            <w:noProof/>
          </w:rPr>
          <w:t>3.6 Story</w:t>
        </w:r>
        <w:r w:rsidR="009251D6">
          <w:rPr>
            <w:noProof/>
            <w:webHidden/>
          </w:rPr>
          <w:tab/>
        </w:r>
        <w:r w:rsidR="009251D6">
          <w:rPr>
            <w:noProof/>
            <w:webHidden/>
          </w:rPr>
          <w:fldChar w:fldCharType="begin"/>
        </w:r>
        <w:r w:rsidR="009251D6">
          <w:rPr>
            <w:noProof/>
            <w:webHidden/>
          </w:rPr>
          <w:instrText xml:space="preserve"> PAGEREF _Toc169977055 \h </w:instrText>
        </w:r>
        <w:r w:rsidR="009251D6">
          <w:rPr>
            <w:noProof/>
            <w:webHidden/>
          </w:rPr>
        </w:r>
        <w:r w:rsidR="009251D6">
          <w:rPr>
            <w:noProof/>
            <w:webHidden/>
          </w:rPr>
          <w:fldChar w:fldCharType="separate"/>
        </w:r>
        <w:r w:rsidR="00CA4841">
          <w:rPr>
            <w:noProof/>
            <w:webHidden/>
          </w:rPr>
          <w:t>13</w:t>
        </w:r>
        <w:r w:rsidR="009251D6">
          <w:rPr>
            <w:noProof/>
            <w:webHidden/>
          </w:rPr>
          <w:fldChar w:fldCharType="end"/>
        </w:r>
      </w:hyperlink>
    </w:p>
    <w:p w:rsidR="009251D6" w:rsidP="00DF1B00" w:rsidRDefault="00B51044" w14:paraId="15886D39" w14:textId="49619B39">
      <w:pPr>
        <w:pStyle w:val="Inhopg1"/>
        <w:rPr>
          <w:rFonts w:asciiTheme="minorHAnsi" w:hAnsiTheme="minorHAnsi" w:eastAsiaTheme="minorEastAsia"/>
          <w:noProof/>
        </w:rPr>
      </w:pPr>
      <w:hyperlink w:history="1" w:anchor="_Toc169977056">
        <w:r w:rsidRPr="005001E4" w:rsidR="009251D6">
          <w:rPr>
            <w:rStyle w:val="Hyperlink"/>
            <w:rFonts w:cs="Arial"/>
            <w:noProof/>
          </w:rPr>
          <w:t>4. Construction &amp; Development</w:t>
        </w:r>
        <w:r w:rsidR="009251D6">
          <w:rPr>
            <w:noProof/>
            <w:webHidden/>
          </w:rPr>
          <w:tab/>
        </w:r>
        <w:r w:rsidR="009251D6">
          <w:rPr>
            <w:noProof/>
            <w:webHidden/>
          </w:rPr>
          <w:fldChar w:fldCharType="begin"/>
        </w:r>
        <w:r w:rsidR="009251D6">
          <w:rPr>
            <w:noProof/>
            <w:webHidden/>
          </w:rPr>
          <w:instrText xml:space="preserve"> PAGEREF _Toc169977056 \h </w:instrText>
        </w:r>
        <w:r w:rsidR="009251D6">
          <w:rPr>
            <w:noProof/>
            <w:webHidden/>
          </w:rPr>
        </w:r>
        <w:r w:rsidR="009251D6">
          <w:rPr>
            <w:noProof/>
            <w:webHidden/>
          </w:rPr>
          <w:fldChar w:fldCharType="separate"/>
        </w:r>
        <w:r w:rsidR="00CA4841">
          <w:rPr>
            <w:noProof/>
            <w:webHidden/>
          </w:rPr>
          <w:t>14</w:t>
        </w:r>
        <w:r w:rsidR="009251D6">
          <w:rPr>
            <w:noProof/>
            <w:webHidden/>
          </w:rPr>
          <w:fldChar w:fldCharType="end"/>
        </w:r>
      </w:hyperlink>
    </w:p>
    <w:p w:rsidR="009251D6" w:rsidRDefault="00B51044" w14:paraId="2DD2F036" w14:textId="2847B21F">
      <w:pPr>
        <w:pStyle w:val="Inhopg2"/>
        <w:tabs>
          <w:tab w:val="right" w:leader="dot" w:pos="9062"/>
        </w:tabs>
        <w:rPr>
          <w:rFonts w:asciiTheme="minorHAnsi" w:hAnsiTheme="minorHAnsi" w:eastAsiaTheme="minorEastAsia"/>
          <w:noProof/>
        </w:rPr>
      </w:pPr>
      <w:hyperlink w:history="1" w:anchor="_Toc169977057">
        <w:r w:rsidRPr="005001E4" w:rsidR="009251D6">
          <w:rPr>
            <w:rStyle w:val="Hyperlink"/>
            <w:noProof/>
          </w:rPr>
          <w:t>4.1 Prototyping</w:t>
        </w:r>
        <w:r w:rsidR="009251D6">
          <w:rPr>
            <w:noProof/>
            <w:webHidden/>
          </w:rPr>
          <w:tab/>
        </w:r>
        <w:r w:rsidR="009251D6">
          <w:rPr>
            <w:noProof/>
            <w:webHidden/>
          </w:rPr>
          <w:fldChar w:fldCharType="begin"/>
        </w:r>
        <w:r w:rsidR="009251D6">
          <w:rPr>
            <w:noProof/>
            <w:webHidden/>
          </w:rPr>
          <w:instrText xml:space="preserve"> PAGEREF _Toc169977057 \h </w:instrText>
        </w:r>
        <w:r w:rsidR="009251D6">
          <w:rPr>
            <w:noProof/>
            <w:webHidden/>
          </w:rPr>
        </w:r>
        <w:r w:rsidR="009251D6">
          <w:rPr>
            <w:noProof/>
            <w:webHidden/>
          </w:rPr>
          <w:fldChar w:fldCharType="separate"/>
        </w:r>
        <w:r w:rsidR="00CA4841">
          <w:rPr>
            <w:noProof/>
            <w:webHidden/>
          </w:rPr>
          <w:t>14</w:t>
        </w:r>
        <w:r w:rsidR="009251D6">
          <w:rPr>
            <w:noProof/>
            <w:webHidden/>
          </w:rPr>
          <w:fldChar w:fldCharType="end"/>
        </w:r>
      </w:hyperlink>
    </w:p>
    <w:p w:rsidR="009251D6" w:rsidRDefault="00B51044" w14:paraId="10560C8E" w14:textId="58D994A7">
      <w:pPr>
        <w:pStyle w:val="Inhopg2"/>
        <w:tabs>
          <w:tab w:val="right" w:leader="dot" w:pos="9062"/>
        </w:tabs>
        <w:rPr>
          <w:rFonts w:asciiTheme="minorHAnsi" w:hAnsiTheme="minorHAnsi" w:eastAsiaTheme="minorEastAsia"/>
          <w:noProof/>
        </w:rPr>
      </w:pPr>
      <w:hyperlink w:history="1" w:anchor="_Toc169977058">
        <w:r w:rsidRPr="005001E4" w:rsidR="009251D6">
          <w:rPr>
            <w:rStyle w:val="Hyperlink"/>
            <w:noProof/>
          </w:rPr>
          <w:t>4.2 Final Installation</w:t>
        </w:r>
        <w:r w:rsidR="009251D6">
          <w:rPr>
            <w:noProof/>
            <w:webHidden/>
          </w:rPr>
          <w:tab/>
        </w:r>
        <w:r w:rsidR="009251D6">
          <w:rPr>
            <w:noProof/>
            <w:webHidden/>
          </w:rPr>
          <w:fldChar w:fldCharType="begin"/>
        </w:r>
        <w:r w:rsidR="009251D6">
          <w:rPr>
            <w:noProof/>
            <w:webHidden/>
          </w:rPr>
          <w:instrText xml:space="preserve"> PAGEREF _Toc169977058 \h </w:instrText>
        </w:r>
        <w:r w:rsidR="009251D6">
          <w:rPr>
            <w:noProof/>
            <w:webHidden/>
          </w:rPr>
        </w:r>
        <w:r w:rsidR="009251D6">
          <w:rPr>
            <w:noProof/>
            <w:webHidden/>
          </w:rPr>
          <w:fldChar w:fldCharType="separate"/>
        </w:r>
        <w:r w:rsidR="00CA4841">
          <w:rPr>
            <w:noProof/>
            <w:webHidden/>
          </w:rPr>
          <w:t>14</w:t>
        </w:r>
        <w:r w:rsidR="009251D6">
          <w:rPr>
            <w:noProof/>
            <w:webHidden/>
          </w:rPr>
          <w:fldChar w:fldCharType="end"/>
        </w:r>
      </w:hyperlink>
    </w:p>
    <w:p w:rsidR="009251D6" w:rsidRDefault="00B51044" w14:paraId="502C5B42" w14:textId="36F4BDC5">
      <w:pPr>
        <w:pStyle w:val="Inhopg2"/>
        <w:tabs>
          <w:tab w:val="right" w:leader="dot" w:pos="9062"/>
        </w:tabs>
        <w:rPr>
          <w:rFonts w:asciiTheme="minorHAnsi" w:hAnsiTheme="minorHAnsi" w:eastAsiaTheme="minorEastAsia"/>
          <w:noProof/>
        </w:rPr>
      </w:pPr>
      <w:hyperlink w:history="1" w:anchor="_Toc169977059">
        <w:r w:rsidRPr="005001E4" w:rsidR="009251D6">
          <w:rPr>
            <w:rStyle w:val="Hyperlink"/>
            <w:noProof/>
          </w:rPr>
          <w:t>4.3 Mechanical Design</w:t>
        </w:r>
        <w:r w:rsidR="009251D6">
          <w:rPr>
            <w:noProof/>
            <w:webHidden/>
          </w:rPr>
          <w:tab/>
        </w:r>
        <w:r w:rsidR="009251D6">
          <w:rPr>
            <w:noProof/>
            <w:webHidden/>
          </w:rPr>
          <w:fldChar w:fldCharType="begin"/>
        </w:r>
        <w:r w:rsidR="009251D6">
          <w:rPr>
            <w:noProof/>
            <w:webHidden/>
          </w:rPr>
          <w:instrText xml:space="preserve"> PAGEREF _Toc169977059 \h </w:instrText>
        </w:r>
        <w:r w:rsidR="009251D6">
          <w:rPr>
            <w:noProof/>
            <w:webHidden/>
          </w:rPr>
        </w:r>
        <w:r w:rsidR="009251D6">
          <w:rPr>
            <w:noProof/>
            <w:webHidden/>
          </w:rPr>
          <w:fldChar w:fldCharType="separate"/>
        </w:r>
        <w:r w:rsidR="00CA4841">
          <w:rPr>
            <w:noProof/>
            <w:webHidden/>
          </w:rPr>
          <w:t>15</w:t>
        </w:r>
        <w:r w:rsidR="009251D6">
          <w:rPr>
            <w:noProof/>
            <w:webHidden/>
          </w:rPr>
          <w:fldChar w:fldCharType="end"/>
        </w:r>
      </w:hyperlink>
    </w:p>
    <w:p w:rsidR="009251D6" w:rsidRDefault="00B51044" w14:paraId="50B5CB3E" w14:textId="449BD99E">
      <w:pPr>
        <w:pStyle w:val="Inhopg2"/>
        <w:tabs>
          <w:tab w:val="right" w:leader="dot" w:pos="9062"/>
        </w:tabs>
        <w:rPr>
          <w:rFonts w:asciiTheme="minorHAnsi" w:hAnsiTheme="minorHAnsi" w:eastAsiaTheme="minorEastAsia"/>
          <w:noProof/>
        </w:rPr>
      </w:pPr>
      <w:hyperlink w:history="1" w:anchor="_Toc169977060">
        <w:r w:rsidRPr="005001E4" w:rsidR="009251D6">
          <w:rPr>
            <w:rStyle w:val="Hyperlink"/>
            <w:noProof/>
          </w:rPr>
          <w:t>4.4 Electrical design</w:t>
        </w:r>
        <w:r w:rsidR="009251D6">
          <w:rPr>
            <w:noProof/>
            <w:webHidden/>
          </w:rPr>
          <w:tab/>
        </w:r>
        <w:r w:rsidR="009251D6">
          <w:rPr>
            <w:noProof/>
            <w:webHidden/>
          </w:rPr>
          <w:fldChar w:fldCharType="begin"/>
        </w:r>
        <w:r w:rsidR="009251D6">
          <w:rPr>
            <w:noProof/>
            <w:webHidden/>
          </w:rPr>
          <w:instrText xml:space="preserve"> PAGEREF _Toc169977060 \h </w:instrText>
        </w:r>
        <w:r w:rsidR="009251D6">
          <w:rPr>
            <w:noProof/>
            <w:webHidden/>
          </w:rPr>
        </w:r>
        <w:r w:rsidR="009251D6">
          <w:rPr>
            <w:noProof/>
            <w:webHidden/>
          </w:rPr>
          <w:fldChar w:fldCharType="separate"/>
        </w:r>
        <w:r w:rsidR="00CA4841">
          <w:rPr>
            <w:noProof/>
            <w:webHidden/>
          </w:rPr>
          <w:t>17</w:t>
        </w:r>
        <w:r w:rsidR="009251D6">
          <w:rPr>
            <w:noProof/>
            <w:webHidden/>
          </w:rPr>
          <w:fldChar w:fldCharType="end"/>
        </w:r>
      </w:hyperlink>
    </w:p>
    <w:p w:rsidR="009251D6" w:rsidRDefault="00B51044" w14:paraId="6942E250" w14:textId="43AD0C32">
      <w:pPr>
        <w:pStyle w:val="Inhopg2"/>
        <w:tabs>
          <w:tab w:val="right" w:leader="dot" w:pos="9062"/>
        </w:tabs>
        <w:rPr>
          <w:rFonts w:asciiTheme="minorHAnsi" w:hAnsiTheme="minorHAnsi" w:eastAsiaTheme="minorEastAsia"/>
          <w:noProof/>
        </w:rPr>
      </w:pPr>
      <w:hyperlink w:history="1" w:anchor="_Toc169977061">
        <w:r w:rsidRPr="005001E4" w:rsidR="009251D6">
          <w:rPr>
            <w:rStyle w:val="Hyperlink"/>
            <w:rFonts w:cs="Arial"/>
            <w:noProof/>
          </w:rPr>
          <w:t>4.5 Software</w:t>
        </w:r>
        <w:r w:rsidR="009251D6">
          <w:rPr>
            <w:noProof/>
            <w:webHidden/>
          </w:rPr>
          <w:tab/>
        </w:r>
        <w:r w:rsidR="009251D6">
          <w:rPr>
            <w:noProof/>
            <w:webHidden/>
          </w:rPr>
          <w:fldChar w:fldCharType="begin"/>
        </w:r>
        <w:r w:rsidR="009251D6">
          <w:rPr>
            <w:noProof/>
            <w:webHidden/>
          </w:rPr>
          <w:instrText xml:space="preserve"> PAGEREF _Toc169977061 \h </w:instrText>
        </w:r>
        <w:r w:rsidR="009251D6">
          <w:rPr>
            <w:noProof/>
            <w:webHidden/>
          </w:rPr>
        </w:r>
        <w:r w:rsidR="009251D6">
          <w:rPr>
            <w:noProof/>
            <w:webHidden/>
          </w:rPr>
          <w:fldChar w:fldCharType="separate"/>
        </w:r>
        <w:r w:rsidR="00CA4841">
          <w:rPr>
            <w:noProof/>
            <w:webHidden/>
          </w:rPr>
          <w:t>20</w:t>
        </w:r>
        <w:r w:rsidR="009251D6">
          <w:rPr>
            <w:noProof/>
            <w:webHidden/>
          </w:rPr>
          <w:fldChar w:fldCharType="end"/>
        </w:r>
      </w:hyperlink>
    </w:p>
    <w:p w:rsidR="009251D6" w:rsidP="00DF1B00" w:rsidRDefault="00B51044" w14:paraId="45F0FA44" w14:textId="69FCEDBA">
      <w:pPr>
        <w:pStyle w:val="Inhopg1"/>
        <w:rPr>
          <w:rFonts w:asciiTheme="minorHAnsi" w:hAnsiTheme="minorHAnsi" w:eastAsiaTheme="minorEastAsia"/>
          <w:noProof/>
        </w:rPr>
      </w:pPr>
      <w:hyperlink w:history="1" w:anchor="_Toc169977062">
        <w:r w:rsidRPr="005001E4" w:rsidR="009251D6">
          <w:rPr>
            <w:rStyle w:val="Hyperlink"/>
            <w:rFonts w:cs="Arial"/>
            <w:noProof/>
          </w:rPr>
          <w:t>5. Promotion &amp; Sponsoring</w:t>
        </w:r>
        <w:r w:rsidR="009251D6">
          <w:rPr>
            <w:noProof/>
            <w:webHidden/>
          </w:rPr>
          <w:tab/>
        </w:r>
        <w:r w:rsidR="009251D6">
          <w:rPr>
            <w:noProof/>
            <w:webHidden/>
          </w:rPr>
          <w:fldChar w:fldCharType="begin"/>
        </w:r>
        <w:r w:rsidR="009251D6">
          <w:rPr>
            <w:noProof/>
            <w:webHidden/>
          </w:rPr>
          <w:instrText xml:space="preserve"> PAGEREF _Toc169977062 \h </w:instrText>
        </w:r>
        <w:r w:rsidR="009251D6">
          <w:rPr>
            <w:noProof/>
            <w:webHidden/>
          </w:rPr>
        </w:r>
        <w:r w:rsidR="009251D6">
          <w:rPr>
            <w:noProof/>
            <w:webHidden/>
          </w:rPr>
          <w:fldChar w:fldCharType="separate"/>
        </w:r>
        <w:r w:rsidR="00CA4841">
          <w:rPr>
            <w:noProof/>
            <w:webHidden/>
          </w:rPr>
          <w:t>22</w:t>
        </w:r>
        <w:r w:rsidR="009251D6">
          <w:rPr>
            <w:noProof/>
            <w:webHidden/>
          </w:rPr>
          <w:fldChar w:fldCharType="end"/>
        </w:r>
      </w:hyperlink>
    </w:p>
    <w:p w:rsidR="009251D6" w:rsidRDefault="00B51044" w14:paraId="48BDEF6D" w14:textId="5E39EC99">
      <w:pPr>
        <w:pStyle w:val="Inhopg2"/>
        <w:tabs>
          <w:tab w:val="right" w:leader="dot" w:pos="9062"/>
        </w:tabs>
        <w:rPr>
          <w:rFonts w:asciiTheme="minorHAnsi" w:hAnsiTheme="minorHAnsi" w:eastAsiaTheme="minorEastAsia"/>
          <w:noProof/>
        </w:rPr>
      </w:pPr>
      <w:hyperlink w:history="1" w:anchor="_Toc169977063">
        <w:r w:rsidRPr="005001E4" w:rsidR="009251D6">
          <w:rPr>
            <w:rStyle w:val="Hyperlink"/>
            <w:noProof/>
            <w:lang w:val="en-US"/>
          </w:rPr>
          <w:t>5.1 Website</w:t>
        </w:r>
        <w:r w:rsidR="009251D6">
          <w:rPr>
            <w:noProof/>
            <w:webHidden/>
          </w:rPr>
          <w:tab/>
        </w:r>
        <w:r w:rsidR="009251D6">
          <w:rPr>
            <w:noProof/>
            <w:webHidden/>
          </w:rPr>
          <w:fldChar w:fldCharType="begin"/>
        </w:r>
        <w:r w:rsidR="009251D6">
          <w:rPr>
            <w:noProof/>
            <w:webHidden/>
          </w:rPr>
          <w:instrText xml:space="preserve"> PAGEREF _Toc169977063 \h </w:instrText>
        </w:r>
        <w:r w:rsidR="009251D6">
          <w:rPr>
            <w:noProof/>
            <w:webHidden/>
          </w:rPr>
        </w:r>
        <w:r w:rsidR="009251D6">
          <w:rPr>
            <w:noProof/>
            <w:webHidden/>
          </w:rPr>
          <w:fldChar w:fldCharType="separate"/>
        </w:r>
        <w:r w:rsidR="00CA4841">
          <w:rPr>
            <w:noProof/>
            <w:webHidden/>
          </w:rPr>
          <w:t>22</w:t>
        </w:r>
        <w:r w:rsidR="009251D6">
          <w:rPr>
            <w:noProof/>
            <w:webHidden/>
          </w:rPr>
          <w:fldChar w:fldCharType="end"/>
        </w:r>
      </w:hyperlink>
    </w:p>
    <w:p w:rsidR="009251D6" w:rsidRDefault="00B51044" w14:paraId="3996F194" w14:textId="58CB7AF5">
      <w:pPr>
        <w:pStyle w:val="Inhopg2"/>
        <w:tabs>
          <w:tab w:val="right" w:leader="dot" w:pos="9062"/>
        </w:tabs>
        <w:rPr>
          <w:rFonts w:asciiTheme="minorHAnsi" w:hAnsiTheme="minorHAnsi" w:eastAsiaTheme="minorEastAsia"/>
          <w:noProof/>
        </w:rPr>
      </w:pPr>
      <w:hyperlink w:history="1" w:anchor="_Toc169977064">
        <w:r w:rsidRPr="005001E4" w:rsidR="009251D6">
          <w:rPr>
            <w:rStyle w:val="Hyperlink"/>
            <w:noProof/>
            <w:lang w:val="en-US"/>
          </w:rPr>
          <w:t>5.2 Sponsorships</w:t>
        </w:r>
        <w:r w:rsidR="009251D6">
          <w:rPr>
            <w:noProof/>
            <w:webHidden/>
          </w:rPr>
          <w:tab/>
        </w:r>
        <w:r w:rsidR="009251D6">
          <w:rPr>
            <w:noProof/>
            <w:webHidden/>
          </w:rPr>
          <w:fldChar w:fldCharType="begin"/>
        </w:r>
        <w:r w:rsidR="009251D6">
          <w:rPr>
            <w:noProof/>
            <w:webHidden/>
          </w:rPr>
          <w:instrText xml:space="preserve"> PAGEREF _Toc169977064 \h </w:instrText>
        </w:r>
        <w:r w:rsidR="009251D6">
          <w:rPr>
            <w:noProof/>
            <w:webHidden/>
          </w:rPr>
        </w:r>
        <w:r w:rsidR="009251D6">
          <w:rPr>
            <w:noProof/>
            <w:webHidden/>
          </w:rPr>
          <w:fldChar w:fldCharType="separate"/>
        </w:r>
        <w:r w:rsidR="00CA4841">
          <w:rPr>
            <w:noProof/>
            <w:webHidden/>
          </w:rPr>
          <w:t>22</w:t>
        </w:r>
        <w:r w:rsidR="009251D6">
          <w:rPr>
            <w:noProof/>
            <w:webHidden/>
          </w:rPr>
          <w:fldChar w:fldCharType="end"/>
        </w:r>
      </w:hyperlink>
    </w:p>
    <w:p w:rsidR="009251D6" w:rsidP="00DF1B00" w:rsidRDefault="00B51044" w14:paraId="6EBE9175" w14:textId="6B7546D5">
      <w:pPr>
        <w:pStyle w:val="Inhopg1"/>
        <w:rPr>
          <w:rFonts w:asciiTheme="minorHAnsi" w:hAnsiTheme="minorHAnsi" w:eastAsiaTheme="minorEastAsia"/>
          <w:noProof/>
        </w:rPr>
      </w:pPr>
      <w:hyperlink w:history="1" w:anchor="_Toc169977065">
        <w:r w:rsidRPr="005001E4" w:rsidR="009251D6">
          <w:rPr>
            <w:rStyle w:val="Hyperlink"/>
            <w:rFonts w:cs="Arial"/>
            <w:noProof/>
          </w:rPr>
          <w:t>6. Future &amp; Financing</w:t>
        </w:r>
        <w:r w:rsidR="009251D6">
          <w:rPr>
            <w:noProof/>
            <w:webHidden/>
          </w:rPr>
          <w:tab/>
        </w:r>
        <w:r w:rsidR="009251D6">
          <w:rPr>
            <w:noProof/>
            <w:webHidden/>
          </w:rPr>
          <w:fldChar w:fldCharType="begin"/>
        </w:r>
        <w:r w:rsidR="009251D6">
          <w:rPr>
            <w:noProof/>
            <w:webHidden/>
          </w:rPr>
          <w:instrText xml:space="preserve"> PAGEREF _Toc169977065 \h </w:instrText>
        </w:r>
        <w:r w:rsidR="009251D6">
          <w:rPr>
            <w:noProof/>
            <w:webHidden/>
          </w:rPr>
        </w:r>
        <w:r w:rsidR="009251D6">
          <w:rPr>
            <w:noProof/>
            <w:webHidden/>
          </w:rPr>
          <w:fldChar w:fldCharType="separate"/>
        </w:r>
        <w:r w:rsidR="00CA4841">
          <w:rPr>
            <w:noProof/>
            <w:webHidden/>
          </w:rPr>
          <w:t>23</w:t>
        </w:r>
        <w:r w:rsidR="009251D6">
          <w:rPr>
            <w:noProof/>
            <w:webHidden/>
          </w:rPr>
          <w:fldChar w:fldCharType="end"/>
        </w:r>
      </w:hyperlink>
    </w:p>
    <w:p w:rsidR="009251D6" w:rsidRDefault="00B51044" w14:paraId="1FDF156A" w14:textId="0D8ED678">
      <w:pPr>
        <w:pStyle w:val="Inhopg2"/>
        <w:tabs>
          <w:tab w:val="right" w:leader="dot" w:pos="9062"/>
        </w:tabs>
        <w:rPr>
          <w:rFonts w:asciiTheme="minorHAnsi" w:hAnsiTheme="minorHAnsi" w:eastAsiaTheme="minorEastAsia"/>
          <w:noProof/>
        </w:rPr>
      </w:pPr>
      <w:hyperlink w:history="1" w:anchor="_Toc169977066">
        <w:r w:rsidRPr="005001E4" w:rsidR="009251D6">
          <w:rPr>
            <w:rStyle w:val="Hyperlink"/>
            <w:rFonts w:cs="Arial"/>
            <w:noProof/>
          </w:rPr>
          <w:t>6.1 Preparation Future</w:t>
        </w:r>
        <w:r w:rsidR="009251D6">
          <w:rPr>
            <w:noProof/>
            <w:webHidden/>
          </w:rPr>
          <w:tab/>
        </w:r>
        <w:r w:rsidR="009251D6">
          <w:rPr>
            <w:noProof/>
            <w:webHidden/>
          </w:rPr>
          <w:fldChar w:fldCharType="begin"/>
        </w:r>
        <w:r w:rsidR="009251D6">
          <w:rPr>
            <w:noProof/>
            <w:webHidden/>
          </w:rPr>
          <w:instrText xml:space="preserve"> PAGEREF _Toc169977066 \h </w:instrText>
        </w:r>
        <w:r w:rsidR="009251D6">
          <w:rPr>
            <w:noProof/>
            <w:webHidden/>
          </w:rPr>
        </w:r>
        <w:r w:rsidR="009251D6">
          <w:rPr>
            <w:noProof/>
            <w:webHidden/>
          </w:rPr>
          <w:fldChar w:fldCharType="separate"/>
        </w:r>
        <w:r w:rsidR="00CA4841">
          <w:rPr>
            <w:noProof/>
            <w:webHidden/>
          </w:rPr>
          <w:t>23</w:t>
        </w:r>
        <w:r w:rsidR="009251D6">
          <w:rPr>
            <w:noProof/>
            <w:webHidden/>
          </w:rPr>
          <w:fldChar w:fldCharType="end"/>
        </w:r>
      </w:hyperlink>
    </w:p>
    <w:p w:rsidR="009251D6" w:rsidRDefault="00B51044" w14:paraId="4C454A2A" w14:textId="69D4E2B9">
      <w:pPr>
        <w:pStyle w:val="Inhopg2"/>
        <w:tabs>
          <w:tab w:val="right" w:leader="dot" w:pos="9062"/>
        </w:tabs>
        <w:rPr>
          <w:rFonts w:asciiTheme="minorHAnsi" w:hAnsiTheme="minorHAnsi" w:eastAsiaTheme="minorEastAsia"/>
          <w:noProof/>
        </w:rPr>
      </w:pPr>
      <w:hyperlink w:history="1" w:anchor="_Toc169977067">
        <w:r w:rsidRPr="005001E4" w:rsidR="009251D6">
          <w:rPr>
            <w:rStyle w:val="Hyperlink"/>
            <w:rFonts w:cs="Arial"/>
            <w:noProof/>
          </w:rPr>
          <w:t>6.2 Financing</w:t>
        </w:r>
        <w:r w:rsidR="009251D6">
          <w:rPr>
            <w:noProof/>
            <w:webHidden/>
          </w:rPr>
          <w:tab/>
        </w:r>
        <w:r w:rsidR="009251D6">
          <w:rPr>
            <w:noProof/>
            <w:webHidden/>
          </w:rPr>
          <w:fldChar w:fldCharType="begin"/>
        </w:r>
        <w:r w:rsidR="009251D6">
          <w:rPr>
            <w:noProof/>
            <w:webHidden/>
          </w:rPr>
          <w:instrText xml:space="preserve"> PAGEREF _Toc169977067 \h </w:instrText>
        </w:r>
        <w:r w:rsidR="009251D6">
          <w:rPr>
            <w:noProof/>
            <w:webHidden/>
          </w:rPr>
        </w:r>
        <w:r w:rsidR="009251D6">
          <w:rPr>
            <w:noProof/>
            <w:webHidden/>
          </w:rPr>
          <w:fldChar w:fldCharType="separate"/>
        </w:r>
        <w:r w:rsidR="00CA4841">
          <w:rPr>
            <w:noProof/>
            <w:webHidden/>
          </w:rPr>
          <w:t>23</w:t>
        </w:r>
        <w:r w:rsidR="009251D6">
          <w:rPr>
            <w:noProof/>
            <w:webHidden/>
          </w:rPr>
          <w:fldChar w:fldCharType="end"/>
        </w:r>
      </w:hyperlink>
    </w:p>
    <w:p w:rsidR="009251D6" w:rsidP="00DF1B00" w:rsidRDefault="00B51044" w14:paraId="193B121D" w14:textId="1C5FFDDD">
      <w:pPr>
        <w:pStyle w:val="Inhopg1"/>
        <w:rPr>
          <w:rFonts w:asciiTheme="minorHAnsi" w:hAnsiTheme="minorHAnsi" w:eastAsiaTheme="minorEastAsia"/>
          <w:noProof/>
        </w:rPr>
      </w:pPr>
      <w:hyperlink w:history="1" w:anchor="_Toc169977068">
        <w:r w:rsidRPr="005001E4" w:rsidR="009251D6">
          <w:rPr>
            <w:rStyle w:val="Hyperlink"/>
            <w:rFonts w:cs="Arial"/>
            <w:noProof/>
          </w:rPr>
          <w:t>7. Conclusion &amp; Recommendations</w:t>
        </w:r>
        <w:r w:rsidR="009251D6">
          <w:rPr>
            <w:noProof/>
            <w:webHidden/>
          </w:rPr>
          <w:tab/>
        </w:r>
        <w:r w:rsidR="009251D6">
          <w:rPr>
            <w:noProof/>
            <w:webHidden/>
          </w:rPr>
          <w:fldChar w:fldCharType="begin"/>
        </w:r>
        <w:r w:rsidR="009251D6">
          <w:rPr>
            <w:noProof/>
            <w:webHidden/>
          </w:rPr>
          <w:instrText xml:space="preserve"> PAGEREF _Toc169977068 \h </w:instrText>
        </w:r>
        <w:r w:rsidR="009251D6">
          <w:rPr>
            <w:noProof/>
            <w:webHidden/>
          </w:rPr>
        </w:r>
        <w:r w:rsidR="009251D6">
          <w:rPr>
            <w:noProof/>
            <w:webHidden/>
          </w:rPr>
          <w:fldChar w:fldCharType="separate"/>
        </w:r>
        <w:r w:rsidR="00CA4841">
          <w:rPr>
            <w:noProof/>
            <w:webHidden/>
          </w:rPr>
          <w:t>24</w:t>
        </w:r>
        <w:r w:rsidR="009251D6">
          <w:rPr>
            <w:noProof/>
            <w:webHidden/>
          </w:rPr>
          <w:fldChar w:fldCharType="end"/>
        </w:r>
      </w:hyperlink>
    </w:p>
    <w:p w:rsidR="009251D6" w:rsidRDefault="00B51044" w14:paraId="0A32A8BF" w14:textId="66017AAD">
      <w:pPr>
        <w:pStyle w:val="Inhopg2"/>
        <w:tabs>
          <w:tab w:val="right" w:leader="dot" w:pos="9062"/>
        </w:tabs>
        <w:rPr>
          <w:rFonts w:asciiTheme="minorHAnsi" w:hAnsiTheme="minorHAnsi" w:eastAsiaTheme="minorEastAsia"/>
          <w:noProof/>
        </w:rPr>
      </w:pPr>
      <w:hyperlink w:history="1" w:anchor="_Toc169977069">
        <w:r w:rsidRPr="005001E4" w:rsidR="009251D6">
          <w:rPr>
            <w:rStyle w:val="Hyperlink"/>
            <w:rFonts w:cs="Arial"/>
            <w:noProof/>
          </w:rPr>
          <w:t>7.1 Conclusion</w:t>
        </w:r>
        <w:r w:rsidR="009251D6">
          <w:rPr>
            <w:noProof/>
            <w:webHidden/>
          </w:rPr>
          <w:tab/>
        </w:r>
        <w:r w:rsidR="009251D6">
          <w:rPr>
            <w:noProof/>
            <w:webHidden/>
          </w:rPr>
          <w:fldChar w:fldCharType="begin"/>
        </w:r>
        <w:r w:rsidR="009251D6">
          <w:rPr>
            <w:noProof/>
            <w:webHidden/>
          </w:rPr>
          <w:instrText xml:space="preserve"> PAGEREF _Toc169977069 \h </w:instrText>
        </w:r>
        <w:r w:rsidR="009251D6">
          <w:rPr>
            <w:noProof/>
            <w:webHidden/>
          </w:rPr>
        </w:r>
        <w:r w:rsidR="009251D6">
          <w:rPr>
            <w:noProof/>
            <w:webHidden/>
          </w:rPr>
          <w:fldChar w:fldCharType="separate"/>
        </w:r>
        <w:r w:rsidR="00CA4841">
          <w:rPr>
            <w:noProof/>
            <w:webHidden/>
          </w:rPr>
          <w:t>24</w:t>
        </w:r>
        <w:r w:rsidR="009251D6">
          <w:rPr>
            <w:noProof/>
            <w:webHidden/>
          </w:rPr>
          <w:fldChar w:fldCharType="end"/>
        </w:r>
      </w:hyperlink>
    </w:p>
    <w:p w:rsidR="009251D6" w:rsidRDefault="00B51044" w14:paraId="5480626E" w14:textId="5AEAD478">
      <w:pPr>
        <w:pStyle w:val="Inhopg2"/>
        <w:tabs>
          <w:tab w:val="right" w:leader="dot" w:pos="9062"/>
        </w:tabs>
        <w:rPr>
          <w:rFonts w:asciiTheme="minorHAnsi" w:hAnsiTheme="minorHAnsi" w:eastAsiaTheme="minorEastAsia"/>
          <w:noProof/>
        </w:rPr>
      </w:pPr>
      <w:hyperlink w:history="1" w:anchor="_Toc169977070">
        <w:r w:rsidRPr="005001E4" w:rsidR="009251D6">
          <w:rPr>
            <w:rStyle w:val="Hyperlink"/>
            <w:rFonts w:cs="Arial"/>
            <w:noProof/>
          </w:rPr>
          <w:t>7.2 Recommendations</w:t>
        </w:r>
        <w:r w:rsidR="009251D6">
          <w:rPr>
            <w:noProof/>
            <w:webHidden/>
          </w:rPr>
          <w:tab/>
        </w:r>
        <w:r w:rsidR="009251D6">
          <w:rPr>
            <w:noProof/>
            <w:webHidden/>
          </w:rPr>
          <w:fldChar w:fldCharType="begin"/>
        </w:r>
        <w:r w:rsidR="009251D6">
          <w:rPr>
            <w:noProof/>
            <w:webHidden/>
          </w:rPr>
          <w:instrText xml:space="preserve"> PAGEREF _Toc169977070 \h </w:instrText>
        </w:r>
        <w:r w:rsidR="009251D6">
          <w:rPr>
            <w:noProof/>
            <w:webHidden/>
          </w:rPr>
        </w:r>
        <w:r w:rsidR="009251D6">
          <w:rPr>
            <w:noProof/>
            <w:webHidden/>
          </w:rPr>
          <w:fldChar w:fldCharType="separate"/>
        </w:r>
        <w:r w:rsidR="00CA4841">
          <w:rPr>
            <w:noProof/>
            <w:webHidden/>
          </w:rPr>
          <w:t>24</w:t>
        </w:r>
        <w:r w:rsidR="009251D6">
          <w:rPr>
            <w:noProof/>
            <w:webHidden/>
          </w:rPr>
          <w:fldChar w:fldCharType="end"/>
        </w:r>
      </w:hyperlink>
    </w:p>
    <w:p w:rsidR="009251D6" w:rsidP="00DF1B00" w:rsidRDefault="00B51044" w14:paraId="5C4CF4E5" w14:textId="25C099E0">
      <w:pPr>
        <w:pStyle w:val="Inhopg1"/>
        <w:rPr>
          <w:rFonts w:asciiTheme="minorHAnsi" w:hAnsiTheme="minorHAnsi" w:eastAsiaTheme="minorEastAsia"/>
          <w:noProof/>
        </w:rPr>
      </w:pPr>
      <w:hyperlink w:history="1" w:anchor="_Toc169977071">
        <w:r w:rsidRPr="005001E4" w:rsidR="009251D6">
          <w:rPr>
            <w:rStyle w:val="Hyperlink"/>
            <w:rFonts w:cs="Arial"/>
            <w:noProof/>
          </w:rPr>
          <w:t>References</w:t>
        </w:r>
        <w:r w:rsidR="009251D6">
          <w:rPr>
            <w:noProof/>
            <w:webHidden/>
          </w:rPr>
          <w:tab/>
        </w:r>
        <w:r w:rsidR="009251D6">
          <w:rPr>
            <w:noProof/>
            <w:webHidden/>
          </w:rPr>
          <w:fldChar w:fldCharType="begin"/>
        </w:r>
        <w:r w:rsidR="009251D6">
          <w:rPr>
            <w:noProof/>
            <w:webHidden/>
          </w:rPr>
          <w:instrText xml:space="preserve"> PAGEREF _Toc169977071 \h </w:instrText>
        </w:r>
        <w:r w:rsidR="009251D6">
          <w:rPr>
            <w:noProof/>
            <w:webHidden/>
          </w:rPr>
        </w:r>
        <w:r w:rsidR="009251D6">
          <w:rPr>
            <w:noProof/>
            <w:webHidden/>
          </w:rPr>
          <w:fldChar w:fldCharType="separate"/>
        </w:r>
        <w:r w:rsidR="00CA4841">
          <w:rPr>
            <w:noProof/>
            <w:webHidden/>
          </w:rPr>
          <w:t>26</w:t>
        </w:r>
        <w:r w:rsidR="009251D6">
          <w:rPr>
            <w:noProof/>
            <w:webHidden/>
          </w:rPr>
          <w:fldChar w:fldCharType="end"/>
        </w:r>
      </w:hyperlink>
    </w:p>
    <w:p w:rsidR="009251D6" w:rsidP="00DF1B00" w:rsidRDefault="00B51044" w14:paraId="0F5BD45B" w14:textId="55A21FFA">
      <w:pPr>
        <w:pStyle w:val="Inhopg1"/>
        <w:rPr>
          <w:rFonts w:asciiTheme="minorHAnsi" w:hAnsiTheme="minorHAnsi" w:eastAsiaTheme="minorEastAsia"/>
          <w:noProof/>
        </w:rPr>
      </w:pPr>
      <w:hyperlink w:history="1" w:anchor="_Toc169977072">
        <w:r w:rsidRPr="005001E4" w:rsidR="009251D6">
          <w:rPr>
            <w:rStyle w:val="Hyperlink"/>
            <w:rFonts w:cs="Arial"/>
            <w:noProof/>
          </w:rPr>
          <w:t>Appendixes</w:t>
        </w:r>
        <w:r w:rsidR="009251D6">
          <w:rPr>
            <w:noProof/>
            <w:webHidden/>
          </w:rPr>
          <w:tab/>
        </w:r>
        <w:r w:rsidR="009251D6">
          <w:rPr>
            <w:noProof/>
            <w:webHidden/>
          </w:rPr>
          <w:fldChar w:fldCharType="begin"/>
        </w:r>
        <w:r w:rsidR="009251D6">
          <w:rPr>
            <w:noProof/>
            <w:webHidden/>
          </w:rPr>
          <w:instrText xml:space="preserve"> PAGEREF _Toc169977072 \h </w:instrText>
        </w:r>
        <w:r w:rsidR="009251D6">
          <w:rPr>
            <w:noProof/>
            <w:webHidden/>
          </w:rPr>
        </w:r>
        <w:r w:rsidR="009251D6">
          <w:rPr>
            <w:noProof/>
            <w:webHidden/>
          </w:rPr>
          <w:fldChar w:fldCharType="separate"/>
        </w:r>
        <w:r w:rsidR="00CA4841">
          <w:rPr>
            <w:noProof/>
            <w:webHidden/>
          </w:rPr>
          <w:t>27</w:t>
        </w:r>
        <w:r w:rsidR="009251D6">
          <w:rPr>
            <w:noProof/>
            <w:webHidden/>
          </w:rPr>
          <w:fldChar w:fldCharType="end"/>
        </w:r>
      </w:hyperlink>
    </w:p>
    <w:p w:rsidR="009251D6" w:rsidRDefault="00B51044" w14:paraId="50EE4E65" w14:textId="3C3C0D35">
      <w:pPr>
        <w:pStyle w:val="Inhopg2"/>
        <w:tabs>
          <w:tab w:val="right" w:leader="dot" w:pos="9062"/>
        </w:tabs>
        <w:rPr>
          <w:rFonts w:asciiTheme="minorHAnsi" w:hAnsiTheme="minorHAnsi" w:eastAsiaTheme="minorEastAsia"/>
          <w:noProof/>
        </w:rPr>
      </w:pPr>
      <w:hyperlink w:history="1" w:anchor="_Toc169977073">
        <w:r w:rsidRPr="005001E4" w:rsidR="009251D6">
          <w:rPr>
            <w:rStyle w:val="Hyperlink"/>
            <w:noProof/>
          </w:rPr>
          <w:t>Appendix A SRD</w:t>
        </w:r>
        <w:r w:rsidR="009251D6">
          <w:rPr>
            <w:noProof/>
            <w:webHidden/>
          </w:rPr>
          <w:tab/>
        </w:r>
        <w:r w:rsidR="009251D6">
          <w:rPr>
            <w:noProof/>
            <w:webHidden/>
          </w:rPr>
          <w:fldChar w:fldCharType="begin"/>
        </w:r>
        <w:r w:rsidR="009251D6">
          <w:rPr>
            <w:noProof/>
            <w:webHidden/>
          </w:rPr>
          <w:instrText xml:space="preserve"> PAGEREF _Toc169977073 \h </w:instrText>
        </w:r>
        <w:r w:rsidR="009251D6">
          <w:rPr>
            <w:noProof/>
            <w:webHidden/>
          </w:rPr>
        </w:r>
        <w:r w:rsidR="009251D6">
          <w:rPr>
            <w:noProof/>
            <w:webHidden/>
          </w:rPr>
          <w:fldChar w:fldCharType="separate"/>
        </w:r>
        <w:r w:rsidR="00CA4841">
          <w:rPr>
            <w:noProof/>
            <w:webHidden/>
          </w:rPr>
          <w:t>27</w:t>
        </w:r>
        <w:r w:rsidR="009251D6">
          <w:rPr>
            <w:noProof/>
            <w:webHidden/>
          </w:rPr>
          <w:fldChar w:fldCharType="end"/>
        </w:r>
      </w:hyperlink>
    </w:p>
    <w:p w:rsidR="009251D6" w:rsidRDefault="00B51044" w14:paraId="61426064" w14:textId="3084512A">
      <w:pPr>
        <w:pStyle w:val="Inhopg2"/>
        <w:tabs>
          <w:tab w:val="right" w:leader="dot" w:pos="9062"/>
        </w:tabs>
        <w:rPr>
          <w:rFonts w:asciiTheme="minorHAnsi" w:hAnsiTheme="minorHAnsi" w:eastAsiaTheme="minorEastAsia"/>
          <w:noProof/>
        </w:rPr>
      </w:pPr>
      <w:hyperlink w:history="1" w:anchor="_Toc169977074">
        <w:r w:rsidRPr="005001E4" w:rsidR="009251D6">
          <w:rPr>
            <w:rStyle w:val="Hyperlink"/>
            <w:noProof/>
          </w:rPr>
          <w:t xml:space="preserve">Appendix </w:t>
        </w:r>
        <w:r w:rsidRPr="005001E4" w:rsidR="009251D6">
          <w:rPr>
            <w:rStyle w:val="Hyperlink"/>
            <w:rFonts w:ascii="Aptos Display" w:hAnsi="Aptos Display" w:eastAsia="Aptos Display" w:cs="Aptos Display"/>
            <w:noProof/>
          </w:rPr>
          <w:t>B Mechanical Design Components</w:t>
        </w:r>
        <w:r w:rsidR="009251D6">
          <w:rPr>
            <w:noProof/>
            <w:webHidden/>
          </w:rPr>
          <w:tab/>
        </w:r>
        <w:r w:rsidR="009251D6">
          <w:rPr>
            <w:noProof/>
            <w:webHidden/>
          </w:rPr>
          <w:fldChar w:fldCharType="begin"/>
        </w:r>
        <w:r w:rsidR="009251D6">
          <w:rPr>
            <w:noProof/>
            <w:webHidden/>
          </w:rPr>
          <w:instrText xml:space="preserve"> PAGEREF _Toc169977074 \h </w:instrText>
        </w:r>
        <w:r w:rsidR="009251D6">
          <w:rPr>
            <w:noProof/>
            <w:webHidden/>
          </w:rPr>
        </w:r>
        <w:r w:rsidR="009251D6">
          <w:rPr>
            <w:noProof/>
            <w:webHidden/>
          </w:rPr>
          <w:fldChar w:fldCharType="separate"/>
        </w:r>
        <w:r w:rsidR="00CA4841">
          <w:rPr>
            <w:noProof/>
            <w:webHidden/>
          </w:rPr>
          <w:t>34</w:t>
        </w:r>
        <w:r w:rsidR="009251D6">
          <w:rPr>
            <w:noProof/>
            <w:webHidden/>
          </w:rPr>
          <w:fldChar w:fldCharType="end"/>
        </w:r>
      </w:hyperlink>
    </w:p>
    <w:p w:rsidR="009251D6" w:rsidRDefault="00B51044" w14:paraId="4A78C527" w14:textId="2B810906">
      <w:pPr>
        <w:pStyle w:val="Inhopg2"/>
        <w:tabs>
          <w:tab w:val="right" w:leader="dot" w:pos="9062"/>
        </w:tabs>
        <w:rPr>
          <w:rFonts w:asciiTheme="minorHAnsi" w:hAnsiTheme="minorHAnsi" w:eastAsiaTheme="minorEastAsia"/>
          <w:noProof/>
        </w:rPr>
      </w:pPr>
      <w:hyperlink w:history="1" w:anchor="_Toc169977075">
        <w:r w:rsidRPr="005001E4" w:rsidR="009251D6">
          <w:rPr>
            <w:rStyle w:val="Hyperlink"/>
            <w:noProof/>
          </w:rPr>
          <w:t>Appendix C Electrical circuits and PCB designs</w:t>
        </w:r>
        <w:r w:rsidR="009251D6">
          <w:rPr>
            <w:noProof/>
            <w:webHidden/>
          </w:rPr>
          <w:tab/>
        </w:r>
        <w:r w:rsidR="009251D6">
          <w:rPr>
            <w:noProof/>
            <w:webHidden/>
          </w:rPr>
          <w:fldChar w:fldCharType="begin"/>
        </w:r>
        <w:r w:rsidR="009251D6">
          <w:rPr>
            <w:noProof/>
            <w:webHidden/>
          </w:rPr>
          <w:instrText xml:space="preserve"> PAGEREF _Toc169977075 \h </w:instrText>
        </w:r>
        <w:r w:rsidR="009251D6">
          <w:rPr>
            <w:noProof/>
            <w:webHidden/>
          </w:rPr>
        </w:r>
        <w:r w:rsidR="009251D6">
          <w:rPr>
            <w:noProof/>
            <w:webHidden/>
          </w:rPr>
          <w:fldChar w:fldCharType="separate"/>
        </w:r>
        <w:r w:rsidR="00CA4841">
          <w:rPr>
            <w:noProof/>
            <w:webHidden/>
          </w:rPr>
          <w:t>39</w:t>
        </w:r>
        <w:r w:rsidR="009251D6">
          <w:rPr>
            <w:noProof/>
            <w:webHidden/>
          </w:rPr>
          <w:fldChar w:fldCharType="end"/>
        </w:r>
      </w:hyperlink>
    </w:p>
    <w:p w:rsidR="009251D6" w:rsidRDefault="00B51044" w14:paraId="1630476E" w14:textId="73796B4C">
      <w:pPr>
        <w:pStyle w:val="Inhopg2"/>
        <w:tabs>
          <w:tab w:val="right" w:leader="dot" w:pos="9062"/>
        </w:tabs>
        <w:rPr>
          <w:rFonts w:asciiTheme="minorHAnsi" w:hAnsiTheme="minorHAnsi" w:eastAsiaTheme="minorEastAsia"/>
          <w:noProof/>
        </w:rPr>
      </w:pPr>
      <w:hyperlink w:history="1" w:anchor="_Toc169977076">
        <w:r w:rsidRPr="005001E4" w:rsidR="009251D6">
          <w:rPr>
            <w:rStyle w:val="Hyperlink"/>
            <w:noProof/>
          </w:rPr>
          <w:t>Appendix D BOM &amp; costs</w:t>
        </w:r>
        <w:r w:rsidR="009251D6">
          <w:rPr>
            <w:noProof/>
            <w:webHidden/>
          </w:rPr>
          <w:tab/>
        </w:r>
        <w:r w:rsidR="009251D6">
          <w:rPr>
            <w:noProof/>
            <w:webHidden/>
          </w:rPr>
          <w:fldChar w:fldCharType="begin"/>
        </w:r>
        <w:r w:rsidR="009251D6">
          <w:rPr>
            <w:noProof/>
            <w:webHidden/>
          </w:rPr>
          <w:instrText xml:space="preserve"> PAGEREF _Toc169977076 \h </w:instrText>
        </w:r>
        <w:r w:rsidR="009251D6">
          <w:rPr>
            <w:noProof/>
            <w:webHidden/>
          </w:rPr>
        </w:r>
        <w:r w:rsidR="009251D6">
          <w:rPr>
            <w:noProof/>
            <w:webHidden/>
          </w:rPr>
          <w:fldChar w:fldCharType="separate"/>
        </w:r>
        <w:r w:rsidR="00CA4841">
          <w:rPr>
            <w:noProof/>
            <w:webHidden/>
          </w:rPr>
          <w:t>41</w:t>
        </w:r>
        <w:r w:rsidR="009251D6">
          <w:rPr>
            <w:noProof/>
            <w:webHidden/>
          </w:rPr>
          <w:fldChar w:fldCharType="end"/>
        </w:r>
      </w:hyperlink>
    </w:p>
    <w:p w:rsidR="009251D6" w:rsidRDefault="00B51044" w14:paraId="55310DC4" w14:textId="1B32A3A4">
      <w:pPr>
        <w:pStyle w:val="Inhopg2"/>
        <w:tabs>
          <w:tab w:val="right" w:leader="dot" w:pos="9062"/>
        </w:tabs>
        <w:rPr>
          <w:rFonts w:asciiTheme="minorHAnsi" w:hAnsiTheme="minorHAnsi" w:eastAsiaTheme="minorEastAsia"/>
          <w:noProof/>
        </w:rPr>
      </w:pPr>
      <w:hyperlink w:history="1" w:anchor="_Toc169977077">
        <w:r w:rsidRPr="005001E4" w:rsidR="009251D6">
          <w:rPr>
            <w:rStyle w:val="Hyperlink"/>
            <w:noProof/>
          </w:rPr>
          <w:t>Appendix E Task division</w:t>
        </w:r>
        <w:r w:rsidR="009251D6">
          <w:rPr>
            <w:noProof/>
            <w:webHidden/>
          </w:rPr>
          <w:tab/>
        </w:r>
        <w:r w:rsidR="009251D6">
          <w:rPr>
            <w:noProof/>
            <w:webHidden/>
          </w:rPr>
          <w:fldChar w:fldCharType="begin"/>
        </w:r>
        <w:r w:rsidR="009251D6">
          <w:rPr>
            <w:noProof/>
            <w:webHidden/>
          </w:rPr>
          <w:instrText xml:space="preserve"> PAGEREF _Toc169977077 \h </w:instrText>
        </w:r>
        <w:r w:rsidR="009251D6">
          <w:rPr>
            <w:noProof/>
            <w:webHidden/>
          </w:rPr>
        </w:r>
        <w:r w:rsidR="009251D6">
          <w:rPr>
            <w:noProof/>
            <w:webHidden/>
          </w:rPr>
          <w:fldChar w:fldCharType="separate"/>
        </w:r>
        <w:r w:rsidR="00CA4841">
          <w:rPr>
            <w:noProof/>
            <w:webHidden/>
          </w:rPr>
          <w:t>43</w:t>
        </w:r>
        <w:r w:rsidR="009251D6">
          <w:rPr>
            <w:noProof/>
            <w:webHidden/>
          </w:rPr>
          <w:fldChar w:fldCharType="end"/>
        </w:r>
      </w:hyperlink>
    </w:p>
    <w:p w:rsidRPr="00172B2C" w:rsidR="00352C06" w:rsidP="00352C06" w:rsidRDefault="00CA4841" w14:paraId="49E67B46" w14:textId="53A41A7B">
      <w:pPr>
        <w:spacing w:after="200" w:line="276" w:lineRule="auto"/>
        <w:rPr>
          <w:rFonts w:ascii="Times New Roman" w:hAnsi="Times New Roman" w:eastAsia="Calibri" w:cs="Times New Roman"/>
        </w:rPr>
      </w:pPr>
      <w:r w:rsidRPr="00271180">
        <w:rPr>
          <w:rFonts w:ascii="Times New Roman" w:hAnsi="Times New Roman" w:eastAsia="Times New Roman" w:cs="Times New Roman"/>
          <w:b/>
          <w:bCs/>
          <w:sz w:val="28"/>
          <w:szCs w:val="28"/>
        </w:rPr>
        <w:t>Content</w:t>
      </w:r>
      <w:r w:rsidRPr="00172B2C" w:rsidR="00352C06">
        <w:rPr>
          <w:rFonts w:ascii="Times New Roman" w:hAnsi="Times New Roman" w:eastAsia="Calibri" w:cs="Times New Roman"/>
          <w:b/>
          <w:bCs/>
        </w:rPr>
        <w:fldChar w:fldCharType="end"/>
      </w:r>
    </w:p>
    <w:p w:rsidRPr="002A0916" w:rsidR="00352C06" w:rsidP="00352C06" w:rsidRDefault="00352C06" w14:paraId="2A141794" w14:textId="77777777">
      <w:pPr>
        <w:rPr>
          <w:b/>
          <w:bCs/>
          <w:sz w:val="36"/>
          <w:szCs w:val="36"/>
        </w:rPr>
      </w:pPr>
      <w:r w:rsidRPr="002A0916">
        <w:rPr>
          <w:b/>
          <w:bCs/>
          <w:sz w:val="36"/>
          <w:szCs w:val="36"/>
        </w:rPr>
        <w:t>List of tables</w:t>
      </w:r>
    </w:p>
    <w:p w:rsidR="009251D6" w:rsidRDefault="00352C06" w14:paraId="43879D33" w14:textId="371256BE">
      <w:pPr>
        <w:pStyle w:val="Lijstmetafbeeldingen"/>
        <w:tabs>
          <w:tab w:val="right" w:leader="dot" w:pos="9062"/>
        </w:tabs>
        <w:rPr>
          <w:rFonts w:eastAsiaTheme="minorEastAsia"/>
          <w:noProof/>
          <w:kern w:val="2"/>
          <w14:ligatures w14:val="standardContextual"/>
        </w:rPr>
      </w:pPr>
      <w:r>
        <w:rPr>
          <w:rFonts w:ascii="Times New Roman" w:hAnsi="Times New Roman" w:eastAsia="Calibri" w:cs="Times New Roman"/>
          <w:sz w:val="20"/>
          <w:szCs w:val="20"/>
        </w:rPr>
        <w:fldChar w:fldCharType="begin"/>
      </w:r>
      <w:r>
        <w:rPr>
          <w:rFonts w:ascii="Times New Roman" w:hAnsi="Times New Roman" w:eastAsia="Calibri" w:cs="Times New Roman"/>
          <w:sz w:val="20"/>
          <w:szCs w:val="20"/>
        </w:rPr>
        <w:instrText xml:space="preserve"> TOC \h \z \c "Table" </w:instrText>
      </w:r>
      <w:r>
        <w:rPr>
          <w:rFonts w:ascii="Times New Roman" w:hAnsi="Times New Roman" w:eastAsia="Calibri" w:cs="Times New Roman"/>
          <w:sz w:val="20"/>
          <w:szCs w:val="20"/>
        </w:rPr>
        <w:fldChar w:fldCharType="separate"/>
      </w:r>
      <w:hyperlink w:history="1" w:anchor="_Toc169977078">
        <w:r w:rsidRPr="00C00F67" w:rsidR="009251D6">
          <w:rPr>
            <w:rStyle w:val="Hyperlink"/>
            <w:noProof/>
          </w:rPr>
          <w:t>Table 1 Client requirements</w:t>
        </w:r>
        <w:r w:rsidR="009251D6">
          <w:rPr>
            <w:noProof/>
            <w:webHidden/>
          </w:rPr>
          <w:tab/>
        </w:r>
        <w:r w:rsidR="009251D6">
          <w:rPr>
            <w:noProof/>
            <w:webHidden/>
          </w:rPr>
          <w:fldChar w:fldCharType="begin"/>
        </w:r>
        <w:r w:rsidR="009251D6">
          <w:rPr>
            <w:noProof/>
            <w:webHidden/>
          </w:rPr>
          <w:instrText xml:space="preserve"> PAGEREF _Toc169977078 \h </w:instrText>
        </w:r>
        <w:r w:rsidR="009251D6">
          <w:rPr>
            <w:noProof/>
            <w:webHidden/>
          </w:rPr>
        </w:r>
        <w:r w:rsidR="009251D6">
          <w:rPr>
            <w:noProof/>
            <w:webHidden/>
          </w:rPr>
          <w:fldChar w:fldCharType="separate"/>
        </w:r>
        <w:r w:rsidR="00CA4841">
          <w:rPr>
            <w:noProof/>
            <w:webHidden/>
          </w:rPr>
          <w:t>31</w:t>
        </w:r>
        <w:r w:rsidR="009251D6">
          <w:rPr>
            <w:noProof/>
            <w:webHidden/>
          </w:rPr>
          <w:fldChar w:fldCharType="end"/>
        </w:r>
      </w:hyperlink>
    </w:p>
    <w:p w:rsidR="009251D6" w:rsidRDefault="00B51044" w14:paraId="44A68FE9" w14:textId="0A12990D">
      <w:pPr>
        <w:pStyle w:val="Lijstmetafbeeldingen"/>
        <w:tabs>
          <w:tab w:val="right" w:leader="dot" w:pos="9062"/>
        </w:tabs>
        <w:rPr>
          <w:rFonts w:eastAsiaTheme="minorEastAsia"/>
          <w:noProof/>
          <w:kern w:val="2"/>
          <w14:ligatures w14:val="standardContextual"/>
        </w:rPr>
      </w:pPr>
      <w:hyperlink w:history="1" w:anchor="_Toc169977079">
        <w:r w:rsidRPr="00C00F67" w:rsidR="009251D6">
          <w:rPr>
            <w:rStyle w:val="Hyperlink"/>
            <w:noProof/>
          </w:rPr>
          <w:t>Table 2 Functional requirements</w:t>
        </w:r>
        <w:r w:rsidR="009251D6">
          <w:rPr>
            <w:noProof/>
            <w:webHidden/>
          </w:rPr>
          <w:tab/>
        </w:r>
        <w:r w:rsidR="009251D6">
          <w:rPr>
            <w:noProof/>
            <w:webHidden/>
          </w:rPr>
          <w:fldChar w:fldCharType="begin"/>
        </w:r>
        <w:r w:rsidR="009251D6">
          <w:rPr>
            <w:noProof/>
            <w:webHidden/>
          </w:rPr>
          <w:instrText xml:space="preserve"> PAGEREF _Toc169977079 \h </w:instrText>
        </w:r>
        <w:r w:rsidR="009251D6">
          <w:rPr>
            <w:noProof/>
            <w:webHidden/>
          </w:rPr>
        </w:r>
        <w:r w:rsidR="009251D6">
          <w:rPr>
            <w:noProof/>
            <w:webHidden/>
          </w:rPr>
          <w:fldChar w:fldCharType="separate"/>
        </w:r>
        <w:r w:rsidR="00CA4841">
          <w:rPr>
            <w:noProof/>
            <w:webHidden/>
          </w:rPr>
          <w:t>32</w:t>
        </w:r>
        <w:r w:rsidR="009251D6">
          <w:rPr>
            <w:noProof/>
            <w:webHidden/>
          </w:rPr>
          <w:fldChar w:fldCharType="end"/>
        </w:r>
      </w:hyperlink>
    </w:p>
    <w:p w:rsidR="009251D6" w:rsidRDefault="00B51044" w14:paraId="44EBA414" w14:textId="659CF094">
      <w:pPr>
        <w:pStyle w:val="Lijstmetafbeeldingen"/>
        <w:tabs>
          <w:tab w:val="right" w:leader="dot" w:pos="9062"/>
        </w:tabs>
        <w:rPr>
          <w:rFonts w:eastAsiaTheme="minorEastAsia"/>
          <w:noProof/>
          <w:kern w:val="2"/>
          <w14:ligatures w14:val="standardContextual"/>
        </w:rPr>
      </w:pPr>
      <w:hyperlink w:history="1" w:anchor="_Toc169977080">
        <w:r w:rsidRPr="00C00F67" w:rsidR="009251D6">
          <w:rPr>
            <w:rStyle w:val="Hyperlink"/>
            <w:noProof/>
          </w:rPr>
          <w:t>Table 3 Non-functional requirements</w:t>
        </w:r>
        <w:r w:rsidR="009251D6">
          <w:rPr>
            <w:noProof/>
            <w:webHidden/>
          </w:rPr>
          <w:tab/>
        </w:r>
        <w:r w:rsidR="009251D6">
          <w:rPr>
            <w:noProof/>
            <w:webHidden/>
          </w:rPr>
          <w:fldChar w:fldCharType="begin"/>
        </w:r>
        <w:r w:rsidR="009251D6">
          <w:rPr>
            <w:noProof/>
            <w:webHidden/>
          </w:rPr>
          <w:instrText xml:space="preserve"> PAGEREF _Toc169977080 \h </w:instrText>
        </w:r>
        <w:r w:rsidR="009251D6">
          <w:rPr>
            <w:noProof/>
            <w:webHidden/>
          </w:rPr>
        </w:r>
        <w:r w:rsidR="009251D6">
          <w:rPr>
            <w:noProof/>
            <w:webHidden/>
          </w:rPr>
          <w:fldChar w:fldCharType="separate"/>
        </w:r>
        <w:r w:rsidR="00CA4841">
          <w:rPr>
            <w:noProof/>
            <w:webHidden/>
          </w:rPr>
          <w:t>33</w:t>
        </w:r>
        <w:r w:rsidR="009251D6">
          <w:rPr>
            <w:noProof/>
            <w:webHidden/>
          </w:rPr>
          <w:fldChar w:fldCharType="end"/>
        </w:r>
      </w:hyperlink>
    </w:p>
    <w:p w:rsidR="009251D6" w:rsidRDefault="00B51044" w14:paraId="1F026337" w14:textId="61D9A9C0">
      <w:pPr>
        <w:pStyle w:val="Lijstmetafbeeldingen"/>
        <w:tabs>
          <w:tab w:val="right" w:leader="dot" w:pos="9062"/>
        </w:tabs>
        <w:rPr>
          <w:rFonts w:eastAsiaTheme="minorEastAsia"/>
          <w:noProof/>
          <w:kern w:val="2"/>
          <w14:ligatures w14:val="standardContextual"/>
        </w:rPr>
      </w:pPr>
      <w:hyperlink w:history="1" w:anchor="_Toc169977081">
        <w:r w:rsidRPr="00C00F67" w:rsidR="009251D6">
          <w:rPr>
            <w:rStyle w:val="Hyperlink"/>
            <w:noProof/>
            <w:lang w:val="en-US"/>
          </w:rPr>
          <w:t>Table 4 Constraints</w:t>
        </w:r>
        <w:r w:rsidR="009251D6">
          <w:rPr>
            <w:noProof/>
            <w:webHidden/>
          </w:rPr>
          <w:tab/>
        </w:r>
        <w:r w:rsidR="009251D6">
          <w:rPr>
            <w:noProof/>
            <w:webHidden/>
          </w:rPr>
          <w:fldChar w:fldCharType="begin"/>
        </w:r>
        <w:r w:rsidR="009251D6">
          <w:rPr>
            <w:noProof/>
            <w:webHidden/>
          </w:rPr>
          <w:instrText xml:space="preserve"> PAGEREF _Toc169977081 \h </w:instrText>
        </w:r>
        <w:r w:rsidR="009251D6">
          <w:rPr>
            <w:noProof/>
            <w:webHidden/>
          </w:rPr>
        </w:r>
        <w:r w:rsidR="009251D6">
          <w:rPr>
            <w:noProof/>
            <w:webHidden/>
          </w:rPr>
          <w:fldChar w:fldCharType="separate"/>
        </w:r>
        <w:r w:rsidR="00CA4841">
          <w:rPr>
            <w:noProof/>
            <w:webHidden/>
          </w:rPr>
          <w:t>33</w:t>
        </w:r>
        <w:r w:rsidR="009251D6">
          <w:rPr>
            <w:noProof/>
            <w:webHidden/>
          </w:rPr>
          <w:fldChar w:fldCharType="end"/>
        </w:r>
      </w:hyperlink>
    </w:p>
    <w:p w:rsidR="009251D6" w:rsidRDefault="00B51044" w14:paraId="39A5078D" w14:textId="479D3774">
      <w:pPr>
        <w:pStyle w:val="Lijstmetafbeeldingen"/>
        <w:tabs>
          <w:tab w:val="right" w:leader="dot" w:pos="9062"/>
        </w:tabs>
        <w:rPr>
          <w:rFonts w:eastAsiaTheme="minorEastAsia"/>
          <w:noProof/>
          <w:kern w:val="2"/>
          <w14:ligatures w14:val="standardContextual"/>
        </w:rPr>
      </w:pPr>
      <w:hyperlink w:history="1" w:anchor="_Toc169977082">
        <w:r w:rsidRPr="00C00F67" w:rsidR="009251D6">
          <w:rPr>
            <w:rStyle w:val="Hyperlink"/>
            <w:noProof/>
            <w:lang w:val="en-US"/>
          </w:rPr>
          <w:t>Table 5 Reference document</w:t>
        </w:r>
        <w:r w:rsidR="009251D6">
          <w:rPr>
            <w:noProof/>
            <w:webHidden/>
          </w:rPr>
          <w:tab/>
        </w:r>
        <w:r w:rsidR="009251D6">
          <w:rPr>
            <w:noProof/>
            <w:webHidden/>
          </w:rPr>
          <w:fldChar w:fldCharType="begin"/>
        </w:r>
        <w:r w:rsidR="009251D6">
          <w:rPr>
            <w:noProof/>
            <w:webHidden/>
          </w:rPr>
          <w:instrText xml:space="preserve"> PAGEREF _Toc169977082 \h </w:instrText>
        </w:r>
        <w:r w:rsidR="009251D6">
          <w:rPr>
            <w:noProof/>
            <w:webHidden/>
          </w:rPr>
        </w:r>
        <w:r w:rsidR="009251D6">
          <w:rPr>
            <w:noProof/>
            <w:webHidden/>
          </w:rPr>
          <w:fldChar w:fldCharType="separate"/>
        </w:r>
        <w:r w:rsidR="00CA4841">
          <w:rPr>
            <w:noProof/>
            <w:webHidden/>
          </w:rPr>
          <w:t>33</w:t>
        </w:r>
        <w:r w:rsidR="009251D6">
          <w:rPr>
            <w:noProof/>
            <w:webHidden/>
          </w:rPr>
          <w:fldChar w:fldCharType="end"/>
        </w:r>
      </w:hyperlink>
    </w:p>
    <w:p w:rsidRPr="00172B2C" w:rsidR="00352C06" w:rsidP="00352C06" w:rsidRDefault="00352C06" w14:paraId="5A7218AA" w14:textId="0B1F8C82">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fldChar w:fldCharType="end"/>
      </w:r>
    </w:p>
    <w:p w:rsidRPr="00172B2C" w:rsidR="00352C06" w:rsidP="00352C06" w:rsidRDefault="00352C06" w14:paraId="6629054D" w14:textId="77777777">
      <w:pPr>
        <w:spacing w:after="200" w:line="276" w:lineRule="auto"/>
        <w:rPr>
          <w:rFonts w:ascii="Times New Roman" w:hAnsi="Times New Roman" w:eastAsia="Calibri" w:cs="Times New Roman"/>
          <w:sz w:val="20"/>
          <w:szCs w:val="20"/>
        </w:rPr>
      </w:pPr>
      <w:r w:rsidRPr="00172B2C">
        <w:rPr>
          <w:rFonts w:ascii="Times New Roman" w:hAnsi="Times New Roman" w:eastAsia="Calibri" w:cs="Times New Roman"/>
          <w:sz w:val="20"/>
          <w:szCs w:val="20"/>
        </w:rPr>
        <w:br w:type="page"/>
      </w:r>
    </w:p>
    <w:p w:rsidRPr="00BB0FA7" w:rsidR="00352C06" w:rsidP="00BB0FA7" w:rsidRDefault="00352C06" w14:paraId="4EBD491E" w14:textId="77777777">
      <w:pPr>
        <w:rPr>
          <w:sz w:val="40"/>
          <w:szCs w:val="40"/>
          <w:lang w:val="en-US"/>
        </w:rPr>
      </w:pPr>
      <w:bookmarkStart w:name="_Toc473115535" w:id="129"/>
      <w:bookmarkStart w:name="_Toc475440725" w:id="130"/>
      <w:r w:rsidRPr="00BB0FA7">
        <w:rPr>
          <w:sz w:val="40"/>
          <w:szCs w:val="40"/>
          <w:lang w:val="en-US"/>
        </w:rPr>
        <w:t>1. Purpose of the SRD document</w:t>
      </w:r>
      <w:bookmarkEnd w:id="129"/>
      <w:bookmarkEnd w:id="130"/>
    </w:p>
    <w:p w:rsidRPr="00352C06" w:rsidR="00352C06" w:rsidP="00352C06" w:rsidRDefault="00352C06" w14:paraId="4EAADE30" w14:textId="77777777">
      <w:pPr>
        <w:spacing w:after="0"/>
        <w:jc w:val="both"/>
        <w:rPr>
          <w:rFonts w:ascii="Times New Roman" w:hAnsi="Times New Roman" w:cs="Times New Roman"/>
          <w:lang w:val="en-US"/>
        </w:rPr>
      </w:pPr>
      <w:r w:rsidRPr="00352C06">
        <w:rPr>
          <w:rFonts w:ascii="Times New Roman" w:hAnsi="Times New Roman" w:cs="Times New Roman"/>
          <w:lang w:val="en-US"/>
        </w:rPr>
        <w:t>This document is made with the intent to make the requirements of the GLOW project for team 2 concrete and easily accessible. This document will contain both the requirements given by the client (GLOW organization) and the requirements made by the GLOW II project team based specifically on the design. This document will also form the basis for the test plan which will determine whether the project was a success. Certain parts of the test plan cannot be tested until the final version of the installation has been made.</w:t>
      </w:r>
    </w:p>
    <w:p w:rsidRPr="00BB0FA7" w:rsidR="00352C06" w:rsidP="00BB0FA7" w:rsidRDefault="00352C06" w14:paraId="0C1AAC8F" w14:textId="77777777">
      <w:pPr>
        <w:rPr>
          <w:sz w:val="40"/>
          <w:szCs w:val="40"/>
          <w:lang w:val="en-US"/>
        </w:rPr>
      </w:pPr>
      <w:bookmarkStart w:name="_Toc473115536" w:id="131"/>
      <w:bookmarkStart w:name="_Toc475440726" w:id="132"/>
      <w:r w:rsidRPr="00BB0FA7">
        <w:rPr>
          <w:sz w:val="40"/>
          <w:szCs w:val="40"/>
          <w:lang w:val="en-US"/>
        </w:rPr>
        <w:t>2. Introduction</w:t>
      </w:r>
      <w:bookmarkEnd w:id="131"/>
      <w:bookmarkEnd w:id="132"/>
    </w:p>
    <w:p w:rsidRPr="00352C06" w:rsidR="00352C06" w:rsidP="00352C06" w:rsidRDefault="00352C06" w14:paraId="765AAA9C" w14:textId="77777777">
      <w:pPr>
        <w:spacing w:after="200"/>
        <w:jc w:val="both"/>
        <w:rPr>
          <w:rFonts w:ascii="Times New Roman" w:hAnsi="Times New Roman" w:eastAsia="Calibri" w:cs="Times New Roman"/>
          <w:lang w:val="en-US"/>
        </w:rPr>
      </w:pPr>
      <w:r w:rsidRPr="00352C06">
        <w:rPr>
          <w:rFonts w:ascii="Times New Roman" w:hAnsi="Times New Roman" w:eastAsia="Calibri" w:cs="Times New Roman"/>
          <w:lang w:val="en-US"/>
        </w:rPr>
        <w:t xml:space="preserve">GLOW is a light festival in Eindhoven which is held annually in November. Fontys usually provides at least one team to make an installation for this festival. During the spring semester, a GLOW team will work on the idea, make the design and initial prototype and during the fall semester a GLOW team will scale up the design the spring semester made. These two teams are usually made up of different people, which stresses the importance of documentation. This document is made by the Spring semester GLOW team II. The GLOW organization expects a fun or beautiful interactive light exhibit, centred around a central theme which changes every year. </w:t>
      </w:r>
    </w:p>
    <w:p w:rsidRPr="00BB0FA7" w:rsidR="00352C06" w:rsidP="00352C06" w:rsidRDefault="00352C06" w14:paraId="0F501983" w14:textId="77777777">
      <w:pPr>
        <w:rPr>
          <w:sz w:val="40"/>
          <w:szCs w:val="40"/>
          <w:lang w:val="en-US"/>
        </w:rPr>
      </w:pPr>
      <w:bookmarkStart w:name="_Toc473115537" w:id="133"/>
      <w:bookmarkStart w:name="_Toc475440727" w:id="134"/>
      <w:r w:rsidRPr="00BB0FA7">
        <w:rPr>
          <w:sz w:val="40"/>
          <w:szCs w:val="40"/>
          <w:lang w:val="en-US"/>
        </w:rPr>
        <w:t>3. Main domain concepts</w:t>
      </w:r>
      <w:bookmarkEnd w:id="133"/>
      <w:bookmarkEnd w:id="134"/>
    </w:p>
    <w:p w:rsidRPr="00615A0F" w:rsidR="00352C06" w:rsidP="00615A0F" w:rsidRDefault="00352C06" w14:paraId="0EEF6D5E" w14:textId="77777777">
      <w:pPr>
        <w:rPr>
          <w:sz w:val="28"/>
          <w:szCs w:val="28"/>
          <w:lang w:val="en-US"/>
        </w:rPr>
      </w:pPr>
      <w:r w:rsidRPr="00615A0F">
        <w:rPr>
          <w:sz w:val="28"/>
          <w:szCs w:val="28"/>
          <w:lang w:val="en-US"/>
        </w:rPr>
        <w:t>3.1 Concept</w:t>
      </w:r>
    </w:p>
    <w:p w:rsidRPr="00352C06" w:rsidR="00352C06" w:rsidP="00352C06" w:rsidRDefault="00352C06" w14:paraId="12435A29" w14:textId="77777777">
      <w:pPr>
        <w:jc w:val="both"/>
        <w:rPr>
          <w:rFonts w:ascii="Times New Roman" w:hAnsi="Times New Roman" w:eastAsia="Calibri" w:cs="Times New Roman"/>
          <w:lang w:val="en-US"/>
        </w:rPr>
      </w:pPr>
      <w:r w:rsidRPr="00352C06">
        <w:rPr>
          <w:rFonts w:ascii="Times New Roman" w:hAnsi="Times New Roman" w:eastAsia="Calibri" w:cs="Times New Roman"/>
          <w:lang w:val="en-US"/>
        </w:rPr>
        <w:t xml:space="preserve">The theme of this year is “The Stream”. Using the Fontys BeCreative GLOW method, a 100 ideas were gathered (20 per person), and from these concepts the final concept was chosen. The final choice was between two concepts and by popular vote at the GLOW academy the final concept to be worked out was decided. This concept uses light to showcase the movement of sound from one transceiver(henceforth pole) to another. The poles will be connected in a network, where the light will showcase the path of the sound. This installation can be made in a modular way, where it can be scaled up or down depending on budget and available space. </w:t>
      </w:r>
    </w:p>
    <w:p w:rsidRPr="00615A0F" w:rsidR="00352C06" w:rsidP="00615A0F" w:rsidRDefault="00352C06" w14:paraId="3CE69469" w14:textId="77777777">
      <w:pPr>
        <w:rPr>
          <w:sz w:val="28"/>
          <w:szCs w:val="28"/>
          <w:lang w:val="en-US"/>
        </w:rPr>
      </w:pPr>
      <w:r w:rsidRPr="00615A0F">
        <w:rPr>
          <w:sz w:val="28"/>
          <w:szCs w:val="28"/>
          <w:lang w:val="en-US"/>
        </w:rPr>
        <w:t>3.2 Unit price and budget</w:t>
      </w:r>
    </w:p>
    <w:p w:rsidRPr="00352C06" w:rsidR="00352C06" w:rsidP="00352C06" w:rsidRDefault="00352C06" w14:paraId="74D85EDA" w14:textId="77777777">
      <w:pPr>
        <w:spacing w:after="200" w:line="240" w:lineRule="auto"/>
        <w:jc w:val="both"/>
        <w:rPr>
          <w:rFonts w:ascii="Times New Roman" w:hAnsi="Times New Roman" w:eastAsia="Calibri" w:cs="Times New Roman"/>
          <w:lang w:val="en-US"/>
        </w:rPr>
      </w:pPr>
      <w:r w:rsidRPr="00352C06">
        <w:rPr>
          <w:rFonts w:ascii="Times New Roman" w:hAnsi="Times New Roman" w:eastAsia="Calibri" w:cs="Times New Roman"/>
          <w:lang w:val="en-US"/>
        </w:rPr>
        <w:t>The initial budget is about €3000, of which €300 has been set aside for the prototyping phase. The target material price is thus below €300 per unit. The installation will be modular so that the total amount of poles will mostly be dependent on the budget, but the current preference is about 15-20 poles in the final installation. When the first pole and its corresponding connections have been figured out, the unit price will likely be lower than €300.</w:t>
      </w:r>
    </w:p>
    <w:p w:rsidRPr="00615A0F" w:rsidR="00352C06" w:rsidP="00615A0F" w:rsidRDefault="00352C06" w14:paraId="2BBBC1D0" w14:textId="77777777">
      <w:pPr>
        <w:rPr>
          <w:sz w:val="28"/>
          <w:szCs w:val="28"/>
          <w:lang w:val="en-US"/>
        </w:rPr>
      </w:pPr>
      <w:r w:rsidRPr="00615A0F">
        <w:rPr>
          <w:sz w:val="28"/>
          <w:szCs w:val="28"/>
          <w:lang w:val="en-US"/>
        </w:rPr>
        <w:t>3.3 Potential target groups</w:t>
      </w:r>
    </w:p>
    <w:p w:rsidRPr="00352C06" w:rsidR="00352C06" w:rsidP="00352C06" w:rsidRDefault="00352C06" w14:paraId="5D0722B3" w14:textId="77777777">
      <w:pPr>
        <w:spacing w:after="200" w:line="240" w:lineRule="auto"/>
        <w:contextualSpacing/>
        <w:jc w:val="both"/>
        <w:rPr>
          <w:rFonts w:ascii="Times New Roman" w:hAnsi="Times New Roman" w:eastAsia="Calibri" w:cs="Times New Roman"/>
          <w:lang w:val="en-US"/>
        </w:rPr>
      </w:pPr>
      <w:r w:rsidRPr="00352C06">
        <w:rPr>
          <w:rFonts w:ascii="Times New Roman" w:hAnsi="Times New Roman" w:eastAsia="Calibri" w:cs="Times New Roman"/>
          <w:lang w:val="en-US"/>
        </w:rPr>
        <w:t>The visitors of the GLOW event are the target audience of the installation. The visitors can vary wildly in type of people and their interest. The main groups will be children, couples, families and art enthusiasts.</w:t>
      </w:r>
    </w:p>
    <w:p w:rsidRPr="00352C06" w:rsidR="00352C06" w:rsidP="00352C06" w:rsidRDefault="00352C06" w14:paraId="75CB1A92" w14:textId="77777777">
      <w:pPr>
        <w:spacing w:after="200" w:line="240" w:lineRule="auto"/>
        <w:contextualSpacing/>
        <w:jc w:val="both"/>
        <w:rPr>
          <w:rFonts w:ascii="Times New Roman" w:hAnsi="Times New Roman" w:eastAsia="Calibri" w:cs="Times New Roman"/>
          <w:lang w:val="en-US"/>
        </w:rPr>
      </w:pPr>
    </w:p>
    <w:p w:rsidRPr="00352C06" w:rsidR="00352C06" w:rsidP="00352C06" w:rsidRDefault="00352C06" w14:paraId="0BC74250" w14:textId="77777777">
      <w:pPr>
        <w:spacing w:after="200" w:line="240" w:lineRule="auto"/>
        <w:contextualSpacing/>
        <w:jc w:val="both"/>
        <w:rPr>
          <w:rFonts w:ascii="Times New Roman" w:hAnsi="Times New Roman" w:eastAsia="Calibri" w:cs="Times New Roman"/>
          <w:lang w:val="en-US"/>
        </w:rPr>
      </w:pPr>
      <w:r w:rsidRPr="00352C06">
        <w:rPr>
          <w:rFonts w:ascii="Times New Roman" w:hAnsi="Times New Roman" w:eastAsia="Calibri" w:cs="Times New Roman"/>
          <w:lang w:val="en-US"/>
        </w:rPr>
        <w:t>The first group that is going to watch and interact with the exhibit are children, children can be very enthusiastic loud and can turn almost anything into a playground. They have short concentration spans and can get bored easily if it’s not stimulating enough. The intention is that the exhibit is easily to understand, have the freedom to run underneath our sometimes over the installation and will be fun to speak messages into the pole.</w:t>
      </w:r>
    </w:p>
    <w:p w:rsidRPr="00352C06" w:rsidR="00352C06" w:rsidP="00352C06" w:rsidRDefault="00352C06" w14:paraId="7647A07F" w14:textId="77777777">
      <w:pPr>
        <w:spacing w:after="200" w:line="240" w:lineRule="auto"/>
        <w:contextualSpacing/>
        <w:jc w:val="both"/>
        <w:rPr>
          <w:rFonts w:ascii="Times New Roman" w:hAnsi="Times New Roman" w:eastAsia="Calibri" w:cs="Times New Roman"/>
          <w:lang w:val="en-US"/>
        </w:rPr>
      </w:pPr>
    </w:p>
    <w:p w:rsidRPr="00352C06" w:rsidR="00352C06" w:rsidP="00352C06" w:rsidRDefault="00352C06" w14:paraId="34E51323" w14:textId="77777777">
      <w:pPr>
        <w:spacing w:after="200" w:line="240" w:lineRule="auto"/>
        <w:contextualSpacing/>
        <w:jc w:val="both"/>
        <w:rPr>
          <w:rFonts w:ascii="Times New Roman" w:hAnsi="Times New Roman" w:eastAsia="Calibri" w:cs="Times New Roman"/>
          <w:lang w:val="en-US"/>
        </w:rPr>
      </w:pPr>
      <w:r w:rsidRPr="00352C06">
        <w:rPr>
          <w:rFonts w:ascii="Times New Roman" w:hAnsi="Times New Roman" w:eastAsia="Calibri" w:cs="Times New Roman"/>
          <w:lang w:val="en-US"/>
        </w:rPr>
        <w:t>The second group of possible visitors is the couples. These people try to enjoy the GLOW festival with their significant other. They should be most interested in either the aesthetics of the installation which both can enjoy or something interactive they can do together.</w:t>
      </w:r>
    </w:p>
    <w:p w:rsidRPr="00352C06" w:rsidR="00352C06" w:rsidP="00352C06" w:rsidRDefault="00352C06" w14:paraId="531BE7E0" w14:textId="77777777">
      <w:pPr>
        <w:spacing w:after="200" w:line="240" w:lineRule="auto"/>
        <w:contextualSpacing/>
        <w:jc w:val="both"/>
        <w:rPr>
          <w:rFonts w:ascii="Times New Roman" w:hAnsi="Times New Roman" w:eastAsia="Calibri" w:cs="Times New Roman"/>
          <w:lang w:val="en-US"/>
        </w:rPr>
      </w:pPr>
    </w:p>
    <w:p w:rsidRPr="00352C06" w:rsidR="00352C06" w:rsidP="00352C06" w:rsidRDefault="00352C06" w14:paraId="709B651F" w14:textId="77777777">
      <w:pPr>
        <w:spacing w:after="200" w:line="240" w:lineRule="auto"/>
        <w:contextualSpacing/>
        <w:jc w:val="both"/>
        <w:rPr>
          <w:rFonts w:ascii="Times New Roman" w:hAnsi="Times New Roman" w:eastAsia="Calibri" w:cs="Times New Roman"/>
          <w:lang w:val="en-US"/>
        </w:rPr>
      </w:pPr>
      <w:r w:rsidRPr="00352C06">
        <w:rPr>
          <w:rFonts w:ascii="Times New Roman" w:hAnsi="Times New Roman" w:eastAsia="Calibri" w:cs="Times New Roman"/>
          <w:lang w:val="en-US"/>
        </w:rPr>
        <w:t>Another group which usually visits the glow festival is families, most likely a combination between grandparents, parents and children. This is a diverse group with varying interests, but if children are present, they are most likely the focus of this group. These children were already covered in a previous section, so the focus now is the parents and grandparents. These people are more likely to want to enjoy the exhibit from a distance, soaking in the looks of the attraction and appreciating the technology behind the installation. If children are present, they will want to do something together with the kids.</w:t>
      </w:r>
    </w:p>
    <w:p w:rsidRPr="00352C06" w:rsidR="00352C06" w:rsidP="00352C06" w:rsidRDefault="00352C06" w14:paraId="148353EB" w14:textId="77777777">
      <w:pPr>
        <w:spacing w:after="200" w:line="240" w:lineRule="auto"/>
        <w:contextualSpacing/>
        <w:jc w:val="both"/>
        <w:rPr>
          <w:rFonts w:ascii="Times New Roman" w:hAnsi="Times New Roman" w:eastAsia="Calibri" w:cs="Times New Roman"/>
          <w:lang w:val="en-US"/>
        </w:rPr>
      </w:pPr>
    </w:p>
    <w:p w:rsidRPr="00352C06" w:rsidR="00352C06" w:rsidP="00352C06" w:rsidRDefault="00352C06" w14:paraId="0D372961" w14:textId="77777777">
      <w:pPr>
        <w:spacing w:after="200" w:line="240" w:lineRule="auto"/>
        <w:contextualSpacing/>
        <w:jc w:val="both"/>
        <w:rPr>
          <w:rFonts w:ascii="Times New Roman" w:hAnsi="Times New Roman" w:eastAsia="Calibri" w:cs="Times New Roman"/>
          <w:lang w:val="en-US"/>
        </w:rPr>
      </w:pPr>
      <w:r w:rsidRPr="00352C06">
        <w:rPr>
          <w:rFonts w:ascii="Times New Roman" w:hAnsi="Times New Roman" w:eastAsia="Calibri" w:cs="Times New Roman"/>
          <w:lang w:val="en-US"/>
        </w:rPr>
        <w:t>Last but not least, the art enthusiasts. This group of people will have more experience with art and tries to enjoy the aesthetic aspect of the design. These people are also more likely to try to understand the message behind the exhibit. These people are more likely to enjoy the piece of art from a distance to see the full picture instead of going close to experience the interactive part of the installation.</w:t>
      </w:r>
    </w:p>
    <w:p w:rsidRPr="00352C06" w:rsidR="00352C06" w:rsidP="00352C06" w:rsidRDefault="00352C06" w14:paraId="183B1AE6" w14:textId="77777777">
      <w:pPr>
        <w:spacing w:after="200" w:line="240" w:lineRule="auto"/>
        <w:contextualSpacing/>
        <w:rPr>
          <w:rFonts w:ascii="Times New Roman" w:hAnsi="Times New Roman" w:eastAsia="Calibri" w:cs="Times New Roman"/>
          <w:lang w:val="en-US"/>
        </w:rPr>
      </w:pPr>
    </w:p>
    <w:p w:rsidRPr="00615A0F" w:rsidR="00352C06" w:rsidP="00615A0F" w:rsidRDefault="00352C06" w14:paraId="2E83A6EC" w14:textId="77777777">
      <w:pPr>
        <w:rPr>
          <w:sz w:val="40"/>
          <w:szCs w:val="40"/>
          <w:lang w:val="en-US"/>
        </w:rPr>
      </w:pPr>
      <w:bookmarkStart w:name="_Toc473115538" w:id="135"/>
      <w:bookmarkStart w:name="_Toc475440728" w:id="136"/>
      <w:r w:rsidRPr="00615A0F">
        <w:rPr>
          <w:sz w:val="40"/>
          <w:szCs w:val="40"/>
          <w:lang w:val="en-US"/>
        </w:rPr>
        <w:t xml:space="preserve">4. </w:t>
      </w:r>
      <w:r w:rsidRPr="00615A0F">
        <w:rPr>
          <w:rStyle w:val="Kop1Char"/>
          <w:b/>
          <w:bCs/>
          <w:lang w:val="en-US"/>
        </w:rPr>
        <w:t>User requirements (client)</w:t>
      </w:r>
      <w:bookmarkEnd w:id="135"/>
      <w:bookmarkEnd w:id="136"/>
    </w:p>
    <w:p w:rsidRPr="00352C06" w:rsidR="00352C06" w:rsidP="00352C06" w:rsidRDefault="00352C06" w14:paraId="0BA77C83" w14:textId="42B17D98">
      <w:pPr>
        <w:spacing w:after="200" w:line="240" w:lineRule="auto"/>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 xml:space="preserve">The GLOW organization has provided all participating student teams with the requirements shown in </w:t>
      </w:r>
      <w:r>
        <w:rPr>
          <w:rFonts w:ascii="Times New Roman" w:hAnsi="Times New Roman" w:eastAsia="Calibri" w:cs="Times New Roman"/>
          <w:sz w:val="20"/>
          <w:szCs w:val="20"/>
        </w:rPr>
        <w:fldChar w:fldCharType="begin"/>
      </w:r>
      <w:r w:rsidRPr="00352C06">
        <w:rPr>
          <w:rFonts w:ascii="Times New Roman" w:hAnsi="Times New Roman" w:eastAsia="Calibri" w:cs="Times New Roman"/>
          <w:sz w:val="20"/>
          <w:szCs w:val="20"/>
          <w:lang w:val="en-US"/>
        </w:rPr>
        <w:instrText xml:space="preserve"> REF _Ref163119756 \h </w:instrText>
      </w:r>
      <w:r>
        <w:rPr>
          <w:rFonts w:ascii="Times New Roman" w:hAnsi="Times New Roman" w:eastAsia="Calibri" w:cs="Times New Roman"/>
          <w:sz w:val="20"/>
          <w:szCs w:val="20"/>
        </w:rPr>
      </w:r>
      <w:r>
        <w:rPr>
          <w:rFonts w:ascii="Times New Roman" w:hAnsi="Times New Roman" w:eastAsia="Calibri" w:cs="Times New Roman"/>
          <w:sz w:val="20"/>
          <w:szCs w:val="20"/>
        </w:rPr>
        <w:fldChar w:fldCharType="separate"/>
      </w:r>
      <w:r w:rsidR="00CA4841">
        <w:t xml:space="preserve">Table </w:t>
      </w:r>
      <w:r w:rsidR="00CA4841">
        <w:rPr>
          <w:noProof/>
        </w:rPr>
        <w:t>1</w:t>
      </w:r>
      <w:r>
        <w:rPr>
          <w:rFonts w:ascii="Times New Roman" w:hAnsi="Times New Roman" w:eastAsia="Calibri" w:cs="Times New Roman"/>
          <w:sz w:val="20"/>
          <w:szCs w:val="20"/>
        </w:rPr>
        <w:fldChar w:fldCharType="end"/>
      </w:r>
      <w:r w:rsidRPr="00352C06">
        <w:rPr>
          <w:rFonts w:ascii="Times New Roman" w:hAnsi="Times New Roman" w:eastAsia="Calibri" w:cs="Times New Roman"/>
          <w:sz w:val="20"/>
          <w:szCs w:val="20"/>
          <w:lang w:val="en-US"/>
        </w:rPr>
        <w:t>:</w:t>
      </w:r>
    </w:p>
    <w:tbl>
      <w:tblPr>
        <w:tblStyle w:val="Tabelraster"/>
        <w:tblW w:w="0" w:type="auto"/>
        <w:tblLook w:val="04A0" w:firstRow="1" w:lastRow="0" w:firstColumn="1" w:lastColumn="0" w:noHBand="0" w:noVBand="1"/>
      </w:tblPr>
      <w:tblGrid>
        <w:gridCol w:w="620"/>
        <w:gridCol w:w="7313"/>
        <w:gridCol w:w="1129"/>
      </w:tblGrid>
      <w:tr w:rsidR="00352C06" w:rsidTr="00B14008" w14:paraId="2CB0B510" w14:textId="77777777">
        <w:tc>
          <w:tcPr>
            <w:tcW w:w="620" w:type="dxa"/>
          </w:tcPr>
          <w:p w:rsidRPr="00E0219E" w:rsidR="00352C06" w:rsidP="00B14008" w:rsidRDefault="00352C06" w14:paraId="336059B9" w14:textId="77777777">
            <w:pPr>
              <w:spacing w:after="200"/>
              <w:rPr>
                <w:rFonts w:ascii="Times New Roman" w:hAnsi="Times New Roman" w:eastAsia="Calibri" w:cs="Times New Roman"/>
              </w:rPr>
            </w:pPr>
            <w:r w:rsidRPr="00E0219E">
              <w:rPr>
                <w:rFonts w:ascii="Times New Roman" w:hAnsi="Times New Roman" w:eastAsia="Calibri" w:cs="Times New Roman"/>
              </w:rPr>
              <w:t>ID</w:t>
            </w:r>
          </w:p>
        </w:tc>
        <w:tc>
          <w:tcPr>
            <w:tcW w:w="7313" w:type="dxa"/>
          </w:tcPr>
          <w:p w:rsidRPr="00E0219E" w:rsidR="00352C06" w:rsidP="00B14008" w:rsidRDefault="00352C06" w14:paraId="125EE786" w14:textId="77777777">
            <w:pPr>
              <w:spacing w:after="200"/>
              <w:rPr>
                <w:rFonts w:ascii="Times New Roman" w:hAnsi="Times New Roman" w:eastAsia="Calibri" w:cs="Times New Roman"/>
              </w:rPr>
            </w:pPr>
            <w:r w:rsidRPr="00E0219E">
              <w:rPr>
                <w:rFonts w:ascii="Times New Roman" w:hAnsi="Times New Roman" w:eastAsia="Calibri" w:cs="Times New Roman"/>
              </w:rPr>
              <w:t>Client Requirement</w:t>
            </w:r>
          </w:p>
        </w:tc>
        <w:tc>
          <w:tcPr>
            <w:tcW w:w="1129" w:type="dxa"/>
          </w:tcPr>
          <w:p w:rsidRPr="00E0219E" w:rsidR="00352C06" w:rsidP="00B14008" w:rsidRDefault="00352C06" w14:paraId="5DE4C6EF" w14:textId="77777777">
            <w:pPr>
              <w:spacing w:after="200"/>
              <w:rPr>
                <w:rFonts w:ascii="Times New Roman" w:hAnsi="Times New Roman" w:eastAsia="Calibri" w:cs="Times New Roman"/>
              </w:rPr>
            </w:pPr>
            <w:r w:rsidRPr="00E0219E">
              <w:rPr>
                <w:rFonts w:ascii="Times New Roman" w:hAnsi="Times New Roman" w:eastAsia="Calibri" w:cs="Times New Roman"/>
              </w:rPr>
              <w:t>MoSCoW</w:t>
            </w:r>
          </w:p>
        </w:tc>
      </w:tr>
      <w:tr w:rsidR="00352C06" w:rsidTr="00B14008" w14:paraId="544C3056" w14:textId="77777777">
        <w:tc>
          <w:tcPr>
            <w:tcW w:w="620" w:type="dxa"/>
          </w:tcPr>
          <w:p w:rsidRPr="00E0219E" w:rsidR="00352C06" w:rsidP="00B14008" w:rsidRDefault="00352C06" w14:paraId="121EF26B" w14:textId="77777777">
            <w:pPr>
              <w:spacing w:after="200"/>
              <w:jc w:val="both"/>
              <w:rPr>
                <w:rFonts w:ascii="Times New Roman" w:hAnsi="Times New Roman" w:eastAsia="Calibri" w:cs="Times New Roman"/>
              </w:rPr>
            </w:pPr>
            <w:r w:rsidRPr="00E0219E">
              <w:rPr>
                <w:rFonts w:ascii="Times New Roman" w:hAnsi="Times New Roman" w:eastAsia="Calibri" w:cs="Times New Roman"/>
              </w:rPr>
              <w:t>CR1</w:t>
            </w:r>
          </w:p>
        </w:tc>
        <w:tc>
          <w:tcPr>
            <w:tcW w:w="7313" w:type="dxa"/>
          </w:tcPr>
          <w:p w:rsidRPr="00E0219E" w:rsidR="00352C06" w:rsidP="00B14008" w:rsidRDefault="00352C06" w14:paraId="4846B0E9" w14:textId="77777777">
            <w:pPr>
              <w:spacing w:after="200"/>
              <w:jc w:val="both"/>
              <w:rPr>
                <w:rFonts w:ascii="Times New Roman" w:hAnsi="Times New Roman" w:eastAsia="Calibri" w:cs="Times New Roman"/>
              </w:rPr>
            </w:pPr>
            <w:r w:rsidRPr="00352C06">
              <w:rPr>
                <w:rFonts w:ascii="Times New Roman" w:hAnsi="Times New Roman" w:eastAsia="Calibri" w:cs="Times New Roman"/>
                <w:lang w:val="en-US"/>
              </w:rPr>
              <w:t xml:space="preserve">The art exhibit must not cause any harm to any of the visitors of the Glow festival. </w:t>
            </w:r>
            <w:r w:rsidRPr="00E0219E">
              <w:rPr>
                <w:rFonts w:ascii="Times New Roman" w:hAnsi="Times New Roman" w:eastAsia="Calibri" w:cs="Times New Roman"/>
              </w:rPr>
              <w:t>(Safe)</w:t>
            </w:r>
          </w:p>
        </w:tc>
        <w:tc>
          <w:tcPr>
            <w:tcW w:w="1129" w:type="dxa"/>
          </w:tcPr>
          <w:p w:rsidRPr="00E0219E" w:rsidR="00352C06" w:rsidP="00B14008" w:rsidRDefault="00352C06" w14:paraId="5AFDC3C5" w14:textId="77777777">
            <w:pPr>
              <w:spacing w:after="200"/>
              <w:rPr>
                <w:rFonts w:ascii="Times New Roman" w:hAnsi="Times New Roman" w:eastAsia="Calibri" w:cs="Times New Roman"/>
              </w:rPr>
            </w:pPr>
            <w:r w:rsidRPr="00E0219E">
              <w:rPr>
                <w:rFonts w:ascii="Times New Roman" w:hAnsi="Times New Roman" w:eastAsia="Calibri" w:cs="Times New Roman"/>
              </w:rPr>
              <w:t>Must</w:t>
            </w:r>
          </w:p>
        </w:tc>
      </w:tr>
      <w:tr w:rsidR="00352C06" w:rsidTr="00B14008" w14:paraId="448C6CB7" w14:textId="77777777">
        <w:tc>
          <w:tcPr>
            <w:tcW w:w="620" w:type="dxa"/>
          </w:tcPr>
          <w:p w:rsidRPr="00E0219E" w:rsidR="00352C06" w:rsidP="00B14008" w:rsidRDefault="00352C06" w14:paraId="09E72FEF" w14:textId="77777777">
            <w:pPr>
              <w:spacing w:after="200"/>
              <w:jc w:val="both"/>
              <w:rPr>
                <w:rFonts w:ascii="Times New Roman" w:hAnsi="Times New Roman" w:eastAsia="Calibri" w:cs="Times New Roman"/>
              </w:rPr>
            </w:pPr>
            <w:r w:rsidRPr="00E0219E">
              <w:rPr>
                <w:rFonts w:ascii="Times New Roman" w:hAnsi="Times New Roman" w:eastAsia="Calibri" w:cs="Times New Roman"/>
              </w:rPr>
              <w:t>CR2</w:t>
            </w:r>
          </w:p>
        </w:tc>
        <w:tc>
          <w:tcPr>
            <w:tcW w:w="7313" w:type="dxa"/>
          </w:tcPr>
          <w:p w:rsidRPr="00352C06" w:rsidR="00352C06" w:rsidP="00B14008" w:rsidRDefault="00352C06" w14:paraId="05268B64" w14:textId="77777777">
            <w:pPr>
              <w:spacing w:after="200"/>
              <w:jc w:val="both"/>
              <w:rPr>
                <w:rFonts w:ascii="Times New Roman" w:hAnsi="Times New Roman" w:eastAsia="Calibri" w:cs="Times New Roman"/>
                <w:lang w:val="en-US"/>
              </w:rPr>
            </w:pPr>
            <w:r w:rsidRPr="00352C06">
              <w:rPr>
                <w:rFonts w:ascii="Times New Roman" w:hAnsi="Times New Roman" w:eastAsia="Calibri" w:cs="Times New Roman"/>
                <w:lang w:val="en-US"/>
              </w:rPr>
              <w:t>The installation must be aesthetically pleasing to the visitors of the glow festival.</w:t>
            </w:r>
          </w:p>
        </w:tc>
        <w:tc>
          <w:tcPr>
            <w:tcW w:w="1129" w:type="dxa"/>
          </w:tcPr>
          <w:p w:rsidRPr="00E0219E" w:rsidR="00352C06" w:rsidP="00B14008" w:rsidRDefault="00352C06" w14:paraId="32BE2B35" w14:textId="77777777">
            <w:pPr>
              <w:spacing w:after="200"/>
              <w:rPr>
                <w:rFonts w:ascii="Times New Roman" w:hAnsi="Times New Roman" w:eastAsia="Calibri" w:cs="Times New Roman"/>
              </w:rPr>
            </w:pPr>
            <w:r w:rsidRPr="00E0219E">
              <w:rPr>
                <w:rFonts w:ascii="Times New Roman" w:hAnsi="Times New Roman" w:eastAsia="Calibri" w:cs="Times New Roman"/>
              </w:rPr>
              <w:t>Must</w:t>
            </w:r>
          </w:p>
        </w:tc>
      </w:tr>
      <w:tr w:rsidR="00352C06" w:rsidTr="00B14008" w14:paraId="0CA40636" w14:textId="77777777">
        <w:tc>
          <w:tcPr>
            <w:tcW w:w="620" w:type="dxa"/>
          </w:tcPr>
          <w:p w:rsidRPr="00E0219E" w:rsidR="00352C06" w:rsidP="00B14008" w:rsidRDefault="00352C06" w14:paraId="5A3387DD" w14:textId="77777777">
            <w:pPr>
              <w:spacing w:after="200"/>
              <w:jc w:val="both"/>
              <w:rPr>
                <w:rFonts w:ascii="Times New Roman" w:hAnsi="Times New Roman" w:eastAsia="Calibri" w:cs="Times New Roman"/>
              </w:rPr>
            </w:pPr>
            <w:r w:rsidRPr="00E0219E">
              <w:rPr>
                <w:rFonts w:ascii="Times New Roman" w:hAnsi="Times New Roman" w:eastAsia="Calibri" w:cs="Times New Roman"/>
              </w:rPr>
              <w:t>CR3</w:t>
            </w:r>
          </w:p>
        </w:tc>
        <w:tc>
          <w:tcPr>
            <w:tcW w:w="7313" w:type="dxa"/>
          </w:tcPr>
          <w:p w:rsidRPr="00352C06" w:rsidR="00352C06" w:rsidP="00B14008" w:rsidRDefault="00352C06" w14:paraId="05F00BE5" w14:textId="77777777">
            <w:pPr>
              <w:spacing w:after="200"/>
              <w:jc w:val="both"/>
              <w:rPr>
                <w:rFonts w:ascii="Times New Roman" w:hAnsi="Times New Roman" w:eastAsia="Calibri" w:cs="Times New Roman"/>
                <w:lang w:val="en-US"/>
              </w:rPr>
            </w:pPr>
            <w:r w:rsidRPr="00352C06">
              <w:rPr>
                <w:rFonts w:ascii="Times New Roman" w:hAnsi="Times New Roman" w:eastAsia="Calibri" w:cs="Times New Roman"/>
                <w:lang w:val="en-US"/>
              </w:rPr>
              <w:t>The art exhibit must be able to survive outdoors for at least a week while tormented by November weather.</w:t>
            </w:r>
          </w:p>
        </w:tc>
        <w:tc>
          <w:tcPr>
            <w:tcW w:w="1129" w:type="dxa"/>
          </w:tcPr>
          <w:p w:rsidRPr="00E0219E" w:rsidR="00352C06" w:rsidP="00B14008" w:rsidRDefault="00352C06" w14:paraId="6505052A" w14:textId="77777777">
            <w:pPr>
              <w:spacing w:after="200"/>
              <w:rPr>
                <w:rFonts w:ascii="Times New Roman" w:hAnsi="Times New Roman" w:eastAsia="Calibri" w:cs="Times New Roman"/>
              </w:rPr>
            </w:pPr>
            <w:r w:rsidRPr="00E0219E">
              <w:rPr>
                <w:rFonts w:ascii="Times New Roman" w:hAnsi="Times New Roman" w:eastAsia="Calibri" w:cs="Times New Roman"/>
              </w:rPr>
              <w:t>Must</w:t>
            </w:r>
          </w:p>
        </w:tc>
      </w:tr>
      <w:tr w:rsidR="00352C06" w:rsidTr="00B14008" w14:paraId="22E92872" w14:textId="77777777">
        <w:tc>
          <w:tcPr>
            <w:tcW w:w="620" w:type="dxa"/>
          </w:tcPr>
          <w:p w:rsidRPr="00E0219E" w:rsidR="00352C06" w:rsidP="00B14008" w:rsidRDefault="00352C06" w14:paraId="0B8EF2F4" w14:textId="77777777">
            <w:pPr>
              <w:spacing w:after="200"/>
              <w:jc w:val="both"/>
              <w:rPr>
                <w:rFonts w:ascii="Times New Roman" w:hAnsi="Times New Roman" w:eastAsia="Calibri" w:cs="Times New Roman"/>
              </w:rPr>
            </w:pPr>
            <w:r w:rsidRPr="00E0219E">
              <w:rPr>
                <w:rFonts w:ascii="Times New Roman" w:hAnsi="Times New Roman" w:eastAsia="Calibri" w:cs="Times New Roman"/>
              </w:rPr>
              <w:t>CR4</w:t>
            </w:r>
          </w:p>
        </w:tc>
        <w:tc>
          <w:tcPr>
            <w:tcW w:w="7313" w:type="dxa"/>
          </w:tcPr>
          <w:p w:rsidRPr="00352C06" w:rsidR="00352C06" w:rsidP="00B14008" w:rsidRDefault="00352C06" w14:paraId="060B2A00" w14:textId="77777777">
            <w:pPr>
              <w:spacing w:after="200"/>
              <w:jc w:val="both"/>
              <w:rPr>
                <w:rFonts w:ascii="Times New Roman" w:hAnsi="Times New Roman" w:eastAsia="Calibri" w:cs="Times New Roman"/>
                <w:lang w:val="en-US"/>
              </w:rPr>
            </w:pPr>
            <w:r w:rsidRPr="00352C06">
              <w:rPr>
                <w:rFonts w:ascii="Times New Roman" w:hAnsi="Times New Roman" w:eastAsia="Calibri" w:cs="Times New Roman"/>
                <w:lang w:val="en-US"/>
              </w:rPr>
              <w:t>The art exhibit should be compliant with the Glow Theme, which is “The Stream” in 2024.</w:t>
            </w:r>
          </w:p>
        </w:tc>
        <w:tc>
          <w:tcPr>
            <w:tcW w:w="1129" w:type="dxa"/>
          </w:tcPr>
          <w:p w:rsidRPr="00E0219E" w:rsidR="00352C06" w:rsidP="00B14008" w:rsidRDefault="00352C06" w14:paraId="7556EDAE" w14:textId="77777777">
            <w:pPr>
              <w:spacing w:after="200"/>
              <w:rPr>
                <w:rFonts w:ascii="Times New Roman" w:hAnsi="Times New Roman" w:eastAsia="Calibri" w:cs="Times New Roman"/>
              </w:rPr>
            </w:pPr>
            <w:r w:rsidRPr="00E0219E">
              <w:rPr>
                <w:rFonts w:ascii="Times New Roman" w:hAnsi="Times New Roman" w:eastAsia="Calibri" w:cs="Times New Roman"/>
              </w:rPr>
              <w:t>Should</w:t>
            </w:r>
          </w:p>
        </w:tc>
      </w:tr>
      <w:tr w:rsidR="00352C06" w:rsidTr="00B14008" w14:paraId="4B1C4116" w14:textId="77777777">
        <w:tc>
          <w:tcPr>
            <w:tcW w:w="620" w:type="dxa"/>
          </w:tcPr>
          <w:p w:rsidRPr="00E0219E" w:rsidR="00352C06" w:rsidP="00B14008" w:rsidRDefault="00352C06" w14:paraId="65C1572F" w14:textId="77777777">
            <w:pPr>
              <w:spacing w:after="200"/>
              <w:jc w:val="both"/>
              <w:rPr>
                <w:rFonts w:ascii="Times New Roman" w:hAnsi="Times New Roman" w:eastAsia="Calibri" w:cs="Times New Roman"/>
              </w:rPr>
            </w:pPr>
            <w:r w:rsidRPr="00E0219E">
              <w:rPr>
                <w:rFonts w:ascii="Times New Roman" w:hAnsi="Times New Roman" w:eastAsia="Calibri" w:cs="Times New Roman"/>
              </w:rPr>
              <w:t>CR5</w:t>
            </w:r>
          </w:p>
        </w:tc>
        <w:tc>
          <w:tcPr>
            <w:tcW w:w="7313" w:type="dxa"/>
          </w:tcPr>
          <w:p w:rsidRPr="00352C06" w:rsidR="00352C06" w:rsidP="00B14008" w:rsidRDefault="00352C06" w14:paraId="453A81A3" w14:textId="77777777">
            <w:pPr>
              <w:spacing w:after="200"/>
              <w:jc w:val="both"/>
              <w:rPr>
                <w:rFonts w:ascii="Times New Roman" w:hAnsi="Times New Roman" w:eastAsia="Calibri" w:cs="Times New Roman"/>
                <w:lang w:val="en-US"/>
              </w:rPr>
            </w:pPr>
            <w:r w:rsidRPr="00352C06">
              <w:rPr>
                <w:rFonts w:ascii="Times New Roman" w:hAnsi="Times New Roman" w:eastAsia="Calibri" w:cs="Times New Roman"/>
                <w:lang w:val="en-US"/>
              </w:rPr>
              <w:t>The Glow project should stay within budget. This budget can be increased by seeking out sponsors.</w:t>
            </w:r>
          </w:p>
        </w:tc>
        <w:tc>
          <w:tcPr>
            <w:tcW w:w="1129" w:type="dxa"/>
          </w:tcPr>
          <w:p w:rsidRPr="00E0219E" w:rsidR="00352C06" w:rsidP="00B14008" w:rsidRDefault="00352C06" w14:paraId="708C22B4" w14:textId="77777777">
            <w:pPr>
              <w:spacing w:after="200"/>
              <w:rPr>
                <w:rFonts w:ascii="Times New Roman" w:hAnsi="Times New Roman" w:eastAsia="Calibri" w:cs="Times New Roman"/>
              </w:rPr>
            </w:pPr>
            <w:r w:rsidRPr="00E0219E">
              <w:rPr>
                <w:rFonts w:ascii="Times New Roman" w:hAnsi="Times New Roman" w:eastAsia="Calibri" w:cs="Times New Roman"/>
              </w:rPr>
              <w:t>Should</w:t>
            </w:r>
          </w:p>
        </w:tc>
      </w:tr>
      <w:tr w:rsidR="00352C06" w:rsidTr="00B14008" w14:paraId="71E6E9A6" w14:textId="77777777">
        <w:tc>
          <w:tcPr>
            <w:tcW w:w="620" w:type="dxa"/>
          </w:tcPr>
          <w:p w:rsidRPr="00E0219E" w:rsidR="00352C06" w:rsidP="00B14008" w:rsidRDefault="00352C06" w14:paraId="15F9BFD6" w14:textId="77777777">
            <w:pPr>
              <w:spacing w:after="200"/>
              <w:jc w:val="both"/>
              <w:rPr>
                <w:rFonts w:ascii="Times New Roman" w:hAnsi="Times New Roman" w:eastAsia="Calibri" w:cs="Times New Roman"/>
              </w:rPr>
            </w:pPr>
            <w:r w:rsidRPr="00E0219E">
              <w:rPr>
                <w:rFonts w:ascii="Times New Roman" w:hAnsi="Times New Roman" w:eastAsia="Calibri" w:cs="Times New Roman"/>
              </w:rPr>
              <w:t>CR6</w:t>
            </w:r>
          </w:p>
        </w:tc>
        <w:tc>
          <w:tcPr>
            <w:tcW w:w="7313" w:type="dxa"/>
          </w:tcPr>
          <w:p w:rsidRPr="00352C06" w:rsidR="00352C06" w:rsidP="00B14008" w:rsidRDefault="00352C06" w14:paraId="29413C3A" w14:textId="77777777">
            <w:pPr>
              <w:spacing w:after="200"/>
              <w:jc w:val="both"/>
              <w:rPr>
                <w:rFonts w:ascii="Times New Roman" w:hAnsi="Times New Roman" w:eastAsia="Calibri" w:cs="Times New Roman"/>
                <w:lang w:val="en-US"/>
              </w:rPr>
            </w:pPr>
            <w:r w:rsidRPr="00352C06">
              <w:rPr>
                <w:rFonts w:ascii="Times New Roman" w:hAnsi="Times New Roman" w:eastAsia="Calibri" w:cs="Times New Roman"/>
                <w:lang w:val="en-US"/>
              </w:rPr>
              <w:t>Visitors of the Glow festival should be able to interact with the art installation. The installation should be able to react to these interactions.</w:t>
            </w:r>
          </w:p>
        </w:tc>
        <w:tc>
          <w:tcPr>
            <w:tcW w:w="1129" w:type="dxa"/>
          </w:tcPr>
          <w:p w:rsidRPr="00E0219E" w:rsidR="00352C06" w:rsidP="00B14008" w:rsidRDefault="00352C06" w14:paraId="46B03B7C" w14:textId="77777777">
            <w:pPr>
              <w:spacing w:after="200"/>
              <w:rPr>
                <w:rFonts w:ascii="Times New Roman" w:hAnsi="Times New Roman" w:eastAsia="Calibri" w:cs="Times New Roman"/>
              </w:rPr>
            </w:pPr>
            <w:r w:rsidRPr="00E0219E">
              <w:rPr>
                <w:rFonts w:ascii="Times New Roman" w:hAnsi="Times New Roman" w:eastAsia="Calibri" w:cs="Times New Roman"/>
              </w:rPr>
              <w:t>Should</w:t>
            </w:r>
          </w:p>
        </w:tc>
      </w:tr>
      <w:tr w:rsidR="00352C06" w:rsidTr="00B14008" w14:paraId="75E048D8" w14:textId="77777777">
        <w:tc>
          <w:tcPr>
            <w:tcW w:w="620" w:type="dxa"/>
          </w:tcPr>
          <w:p w:rsidRPr="00E0219E" w:rsidR="00352C06" w:rsidP="00B14008" w:rsidRDefault="00352C06" w14:paraId="429E6AD5" w14:textId="77777777">
            <w:pPr>
              <w:spacing w:after="200"/>
              <w:jc w:val="both"/>
              <w:rPr>
                <w:rFonts w:ascii="Times New Roman" w:hAnsi="Times New Roman" w:eastAsia="Calibri" w:cs="Times New Roman"/>
              </w:rPr>
            </w:pPr>
            <w:r w:rsidRPr="00E0219E">
              <w:rPr>
                <w:rFonts w:ascii="Times New Roman" w:hAnsi="Times New Roman" w:eastAsia="Calibri" w:cs="Times New Roman"/>
              </w:rPr>
              <w:t>CR7</w:t>
            </w:r>
          </w:p>
        </w:tc>
        <w:tc>
          <w:tcPr>
            <w:tcW w:w="7313" w:type="dxa"/>
          </w:tcPr>
          <w:p w:rsidRPr="00352C06" w:rsidR="00352C06" w:rsidP="00B14008" w:rsidRDefault="00352C06" w14:paraId="52754C03" w14:textId="77777777">
            <w:pPr>
              <w:spacing w:after="200"/>
              <w:jc w:val="both"/>
              <w:rPr>
                <w:rFonts w:ascii="Times New Roman" w:hAnsi="Times New Roman" w:eastAsia="Calibri" w:cs="Times New Roman"/>
                <w:lang w:val="en-US"/>
              </w:rPr>
            </w:pPr>
            <w:r w:rsidRPr="00352C06">
              <w:rPr>
                <w:rFonts w:ascii="Times New Roman" w:hAnsi="Times New Roman" w:eastAsia="Calibri" w:cs="Times New Roman"/>
                <w:lang w:val="en-US"/>
              </w:rPr>
              <w:t>The installation could be transportable to be shipped to other light festivals.</w:t>
            </w:r>
          </w:p>
        </w:tc>
        <w:tc>
          <w:tcPr>
            <w:tcW w:w="1129" w:type="dxa"/>
          </w:tcPr>
          <w:p w:rsidRPr="00E0219E" w:rsidR="00352C06" w:rsidP="00B14008" w:rsidRDefault="00352C06" w14:paraId="78F1F8BC" w14:textId="77777777">
            <w:pPr>
              <w:keepNext/>
              <w:spacing w:after="200"/>
              <w:rPr>
                <w:rFonts w:ascii="Times New Roman" w:hAnsi="Times New Roman" w:eastAsia="Calibri" w:cs="Times New Roman"/>
              </w:rPr>
            </w:pPr>
            <w:r w:rsidRPr="00E0219E">
              <w:rPr>
                <w:rFonts w:ascii="Times New Roman" w:hAnsi="Times New Roman" w:eastAsia="Calibri" w:cs="Times New Roman"/>
              </w:rPr>
              <w:t>Could</w:t>
            </w:r>
          </w:p>
        </w:tc>
      </w:tr>
    </w:tbl>
    <w:p w:rsidR="00352C06" w:rsidP="00352C06" w:rsidRDefault="00352C06" w14:paraId="38576CBF" w14:textId="443749CA">
      <w:pPr>
        <w:pStyle w:val="Bijschrift"/>
        <w:rPr>
          <w:rFonts w:ascii="Times New Roman" w:hAnsi="Times New Roman" w:eastAsia="Calibri" w:cs="Times New Roman"/>
          <w:sz w:val="20"/>
          <w:szCs w:val="20"/>
        </w:rPr>
      </w:pPr>
      <w:bookmarkStart w:name="_Ref163119756" w:id="137"/>
      <w:bookmarkStart w:name="_Toc169977078" w:id="138"/>
      <w:r>
        <w:t xml:space="preserve">Table </w:t>
      </w:r>
      <w:r>
        <w:fldChar w:fldCharType="begin"/>
      </w:r>
      <w:r>
        <w:instrText xml:space="preserve"> SEQ Table \* ARABIC </w:instrText>
      </w:r>
      <w:r>
        <w:fldChar w:fldCharType="separate"/>
      </w:r>
      <w:r w:rsidR="00CA4841">
        <w:rPr>
          <w:noProof/>
        </w:rPr>
        <w:t>1</w:t>
      </w:r>
      <w:r>
        <w:fldChar w:fldCharType="end"/>
      </w:r>
      <w:bookmarkEnd w:id="137"/>
      <w:r>
        <w:t xml:space="preserve"> Client requirements</w:t>
      </w:r>
      <w:bookmarkEnd w:id="138"/>
    </w:p>
    <w:p w:rsidRPr="00BB0FA7" w:rsidR="00352C06" w:rsidP="00615A0F" w:rsidRDefault="00352C06" w14:paraId="0CF3B2FB" w14:textId="77777777">
      <w:pPr>
        <w:rPr>
          <w:sz w:val="40"/>
          <w:szCs w:val="40"/>
        </w:rPr>
      </w:pPr>
      <w:bookmarkStart w:name="_Toc473115540" w:id="139"/>
      <w:bookmarkStart w:name="_Toc475440730" w:id="140"/>
      <w:r w:rsidRPr="00615A0F">
        <w:rPr>
          <w:sz w:val="40"/>
          <w:szCs w:val="40"/>
        </w:rPr>
        <w:t>5. Functional requirements</w:t>
      </w:r>
      <w:bookmarkEnd w:id="139"/>
      <w:bookmarkEnd w:id="140"/>
    </w:p>
    <w:p w:rsidRPr="00352C06" w:rsidR="00352C06" w:rsidP="00352C06" w:rsidRDefault="00352C06" w14:paraId="7C26079E" w14:textId="1E513037">
      <w:pPr>
        <w:spacing w:after="200" w:line="240" w:lineRule="auto"/>
        <w:rPr>
          <w:rFonts w:ascii="Times New Roman" w:hAnsi="Times New Roman" w:eastAsia="Calibri" w:cs="Times New Roman"/>
          <w:sz w:val="20"/>
          <w:szCs w:val="20"/>
          <w:lang w:val="en-US"/>
        </w:rPr>
      </w:pPr>
      <w:r>
        <w:rPr>
          <w:rFonts w:ascii="Times New Roman" w:hAnsi="Times New Roman" w:eastAsia="Calibri" w:cs="Times New Roman"/>
          <w:sz w:val="20"/>
          <w:szCs w:val="20"/>
        </w:rPr>
        <w:fldChar w:fldCharType="begin"/>
      </w:r>
      <w:r w:rsidRPr="00352C06">
        <w:rPr>
          <w:rFonts w:ascii="Times New Roman" w:hAnsi="Times New Roman" w:eastAsia="Calibri" w:cs="Times New Roman"/>
          <w:sz w:val="20"/>
          <w:szCs w:val="20"/>
          <w:lang w:val="en-US"/>
        </w:rPr>
        <w:instrText xml:space="preserve"> REF _Ref163119647 \h </w:instrText>
      </w:r>
      <w:r>
        <w:rPr>
          <w:rFonts w:ascii="Times New Roman" w:hAnsi="Times New Roman" w:eastAsia="Calibri" w:cs="Times New Roman"/>
          <w:sz w:val="20"/>
          <w:szCs w:val="20"/>
        </w:rPr>
      </w:r>
      <w:r>
        <w:rPr>
          <w:rFonts w:ascii="Times New Roman" w:hAnsi="Times New Roman" w:eastAsia="Calibri" w:cs="Times New Roman"/>
          <w:sz w:val="20"/>
          <w:szCs w:val="20"/>
        </w:rPr>
        <w:fldChar w:fldCharType="separate"/>
      </w:r>
      <w:r w:rsidR="00CA4841">
        <w:t xml:space="preserve">Table </w:t>
      </w:r>
      <w:r w:rsidR="00CA4841">
        <w:rPr>
          <w:noProof/>
        </w:rPr>
        <w:t>2</w:t>
      </w:r>
      <w:r>
        <w:rPr>
          <w:rFonts w:ascii="Times New Roman" w:hAnsi="Times New Roman" w:eastAsia="Calibri" w:cs="Times New Roman"/>
          <w:sz w:val="20"/>
          <w:szCs w:val="20"/>
        </w:rPr>
        <w:fldChar w:fldCharType="end"/>
      </w:r>
      <w:r w:rsidRPr="00352C06">
        <w:rPr>
          <w:rFonts w:ascii="Times New Roman" w:hAnsi="Times New Roman" w:eastAsia="Calibri" w:cs="Times New Roman"/>
          <w:sz w:val="20"/>
          <w:szCs w:val="20"/>
          <w:lang w:val="en-US"/>
        </w:rPr>
        <w:t xml:space="preserve"> below shows the requirements of what the exhibit should be functionally capable of doing. </w:t>
      </w:r>
    </w:p>
    <w:tbl>
      <w:tblPr>
        <w:tblW w:w="0" w:type="auto"/>
        <w:tblCellSpacing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Look w:val="04A0" w:firstRow="1" w:lastRow="0" w:firstColumn="1" w:lastColumn="0" w:noHBand="0" w:noVBand="1"/>
      </w:tblPr>
      <w:tblGrid>
        <w:gridCol w:w="559"/>
        <w:gridCol w:w="3261"/>
        <w:gridCol w:w="708"/>
        <w:gridCol w:w="3686"/>
        <w:gridCol w:w="842"/>
      </w:tblGrid>
      <w:tr w:rsidRPr="00172B2C" w:rsidR="00352C06" w:rsidTr="00B14008" w14:paraId="40A584D7" w14:textId="77777777">
        <w:trPr>
          <w:tblCellSpacing w:w="15" w:type="dxa"/>
        </w:trPr>
        <w:tc>
          <w:tcPr>
            <w:tcW w:w="514" w:type="dxa"/>
            <w:vAlign w:val="center"/>
            <w:hideMark/>
          </w:tcPr>
          <w:p w:rsidRPr="00172B2C" w:rsidR="00352C06" w:rsidP="00B14008" w:rsidRDefault="00352C06" w14:paraId="59FF40B1" w14:textId="77777777">
            <w:pPr>
              <w:spacing w:after="200" w:line="240" w:lineRule="auto"/>
              <w:rPr>
                <w:rFonts w:ascii="Times New Roman" w:hAnsi="Times New Roman" w:eastAsia="Calibri" w:cs="Times New Roman"/>
                <w:sz w:val="20"/>
                <w:szCs w:val="20"/>
              </w:rPr>
            </w:pPr>
            <w:r w:rsidRPr="00172B2C">
              <w:rPr>
                <w:rFonts w:ascii="Times New Roman" w:hAnsi="Times New Roman" w:eastAsia="Calibri" w:cs="Times New Roman"/>
                <w:sz w:val="20"/>
                <w:szCs w:val="20"/>
              </w:rPr>
              <w:t>ID</w:t>
            </w:r>
          </w:p>
        </w:tc>
        <w:tc>
          <w:tcPr>
            <w:tcW w:w="3231" w:type="dxa"/>
            <w:vAlign w:val="center"/>
            <w:hideMark/>
          </w:tcPr>
          <w:p w:rsidRPr="00172B2C" w:rsidR="00352C06" w:rsidP="00B14008" w:rsidRDefault="00352C06" w14:paraId="3061AFBA" w14:textId="77777777">
            <w:pPr>
              <w:spacing w:after="200" w:line="240" w:lineRule="auto"/>
              <w:rPr>
                <w:rFonts w:ascii="Times New Roman" w:hAnsi="Times New Roman" w:eastAsia="Calibri" w:cs="Times New Roman"/>
                <w:sz w:val="20"/>
                <w:szCs w:val="20"/>
              </w:rPr>
            </w:pPr>
            <w:r w:rsidRPr="00172B2C">
              <w:rPr>
                <w:rFonts w:ascii="Times New Roman" w:hAnsi="Times New Roman" w:eastAsia="Calibri" w:cs="Times New Roman"/>
                <w:sz w:val="20"/>
                <w:szCs w:val="20"/>
              </w:rPr>
              <w:t>Requirement</w:t>
            </w:r>
          </w:p>
        </w:tc>
        <w:tc>
          <w:tcPr>
            <w:tcW w:w="678" w:type="dxa"/>
            <w:vAlign w:val="center"/>
            <w:hideMark/>
          </w:tcPr>
          <w:p w:rsidRPr="00172B2C" w:rsidR="00352C06" w:rsidP="00B14008" w:rsidRDefault="00352C06" w14:paraId="2E9F3BDA" w14:textId="77777777">
            <w:pPr>
              <w:spacing w:after="200" w:line="240" w:lineRule="auto"/>
              <w:rPr>
                <w:rFonts w:ascii="Times New Roman" w:hAnsi="Times New Roman" w:eastAsia="Calibri" w:cs="Times New Roman"/>
                <w:sz w:val="20"/>
                <w:szCs w:val="20"/>
              </w:rPr>
            </w:pPr>
            <w:r w:rsidRPr="00172B2C">
              <w:rPr>
                <w:rFonts w:ascii="Times New Roman" w:hAnsi="Times New Roman" w:eastAsia="Calibri" w:cs="Times New Roman"/>
                <w:sz w:val="20"/>
                <w:szCs w:val="20"/>
              </w:rPr>
              <w:t>Source</w:t>
            </w:r>
          </w:p>
        </w:tc>
        <w:tc>
          <w:tcPr>
            <w:tcW w:w="3656" w:type="dxa"/>
            <w:vAlign w:val="center"/>
            <w:hideMark/>
          </w:tcPr>
          <w:p w:rsidRPr="00172B2C" w:rsidR="00352C06" w:rsidP="00B14008" w:rsidRDefault="00352C06" w14:paraId="2DC7E666" w14:textId="77777777">
            <w:pPr>
              <w:spacing w:after="200" w:line="240" w:lineRule="auto"/>
              <w:rPr>
                <w:rFonts w:ascii="Times New Roman" w:hAnsi="Times New Roman" w:eastAsia="Calibri" w:cs="Times New Roman"/>
                <w:sz w:val="20"/>
                <w:szCs w:val="20"/>
              </w:rPr>
            </w:pPr>
            <w:r w:rsidRPr="00172B2C">
              <w:rPr>
                <w:rFonts w:ascii="Times New Roman" w:hAnsi="Times New Roman" w:eastAsia="Calibri" w:cs="Times New Roman"/>
                <w:sz w:val="20"/>
                <w:szCs w:val="20"/>
              </w:rPr>
              <w:t>Rationale</w:t>
            </w:r>
          </w:p>
        </w:tc>
        <w:tc>
          <w:tcPr>
            <w:tcW w:w="797" w:type="dxa"/>
            <w:vAlign w:val="center"/>
            <w:hideMark/>
          </w:tcPr>
          <w:p w:rsidRPr="00172B2C" w:rsidR="00352C06" w:rsidP="00B14008" w:rsidRDefault="00352C06" w14:paraId="68DEA67A"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MoSCoW</w:t>
            </w:r>
          </w:p>
        </w:tc>
      </w:tr>
      <w:tr w:rsidRPr="00172B2C" w:rsidR="00352C06" w:rsidTr="00B14008" w14:paraId="0AC876E2" w14:textId="77777777">
        <w:trPr>
          <w:tblCellSpacing w:w="15" w:type="dxa"/>
        </w:trPr>
        <w:tc>
          <w:tcPr>
            <w:tcW w:w="514" w:type="dxa"/>
            <w:vAlign w:val="center"/>
            <w:hideMark/>
          </w:tcPr>
          <w:p w:rsidRPr="00172B2C" w:rsidR="00352C06" w:rsidP="00B14008" w:rsidRDefault="00352C06" w14:paraId="28E602E0" w14:textId="77777777">
            <w:pPr>
              <w:spacing w:after="200" w:line="240" w:lineRule="auto"/>
              <w:rPr>
                <w:rFonts w:ascii="Times New Roman" w:hAnsi="Times New Roman" w:eastAsia="Calibri" w:cs="Times New Roman"/>
                <w:sz w:val="20"/>
                <w:szCs w:val="20"/>
              </w:rPr>
            </w:pPr>
            <w:r w:rsidRPr="00172B2C">
              <w:rPr>
                <w:rFonts w:ascii="Times New Roman" w:hAnsi="Times New Roman" w:eastAsia="Calibri" w:cs="Times New Roman"/>
                <w:sz w:val="20"/>
                <w:szCs w:val="20"/>
              </w:rPr>
              <w:t>F1</w:t>
            </w:r>
          </w:p>
        </w:tc>
        <w:tc>
          <w:tcPr>
            <w:tcW w:w="3231" w:type="dxa"/>
            <w:vAlign w:val="center"/>
            <w:hideMark/>
          </w:tcPr>
          <w:p w:rsidRPr="00352C06" w:rsidR="00352C06" w:rsidP="00B14008" w:rsidRDefault="00352C06" w14:paraId="1B090BE4"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The light used must be RGB</w:t>
            </w:r>
          </w:p>
        </w:tc>
        <w:tc>
          <w:tcPr>
            <w:tcW w:w="678" w:type="dxa"/>
            <w:vAlign w:val="center"/>
            <w:hideMark/>
          </w:tcPr>
          <w:p w:rsidRPr="00172B2C" w:rsidR="00352C06" w:rsidP="00B14008" w:rsidRDefault="00352C06" w14:paraId="4519EC5D"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Team</w:t>
            </w:r>
          </w:p>
        </w:tc>
        <w:tc>
          <w:tcPr>
            <w:tcW w:w="3656" w:type="dxa"/>
            <w:vAlign w:val="center"/>
          </w:tcPr>
          <w:p w:rsidRPr="00352C06" w:rsidR="00352C06" w:rsidP="00B14008" w:rsidRDefault="00352C06" w14:paraId="0E8D9104"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 xml:space="preserve">To be able to get the required colours(10+) for the installation to come to its full potential, there needs to be RGB </w:t>
            </w:r>
          </w:p>
        </w:tc>
        <w:tc>
          <w:tcPr>
            <w:tcW w:w="797" w:type="dxa"/>
            <w:vAlign w:val="center"/>
            <w:hideMark/>
          </w:tcPr>
          <w:p w:rsidRPr="00172B2C" w:rsidR="00352C06" w:rsidP="00B14008" w:rsidRDefault="00352C06" w14:paraId="68010923" w14:textId="77777777">
            <w:pPr>
              <w:spacing w:after="200" w:line="240" w:lineRule="auto"/>
              <w:rPr>
                <w:rFonts w:ascii="Times New Roman" w:hAnsi="Times New Roman" w:eastAsia="Calibri" w:cs="Times New Roman"/>
                <w:sz w:val="20"/>
                <w:szCs w:val="20"/>
              </w:rPr>
            </w:pPr>
            <w:r w:rsidRPr="00172B2C">
              <w:rPr>
                <w:rFonts w:ascii="Times New Roman" w:hAnsi="Times New Roman" w:eastAsia="Calibri" w:cs="Times New Roman"/>
                <w:sz w:val="20"/>
                <w:szCs w:val="20"/>
              </w:rPr>
              <w:t>Must</w:t>
            </w:r>
          </w:p>
        </w:tc>
      </w:tr>
      <w:tr w:rsidRPr="00172B2C" w:rsidR="00352C06" w:rsidTr="00B14008" w14:paraId="49933F52" w14:textId="77777777">
        <w:trPr>
          <w:tblCellSpacing w:w="15" w:type="dxa"/>
        </w:trPr>
        <w:tc>
          <w:tcPr>
            <w:tcW w:w="514" w:type="dxa"/>
            <w:vAlign w:val="center"/>
            <w:hideMark/>
          </w:tcPr>
          <w:p w:rsidRPr="00172B2C" w:rsidR="00352C06" w:rsidP="00B14008" w:rsidRDefault="00352C06" w14:paraId="4785768C" w14:textId="77777777">
            <w:pPr>
              <w:spacing w:after="200" w:line="240" w:lineRule="auto"/>
              <w:rPr>
                <w:rFonts w:ascii="Times New Roman" w:hAnsi="Times New Roman" w:eastAsia="Calibri" w:cs="Times New Roman"/>
                <w:sz w:val="20"/>
                <w:szCs w:val="20"/>
              </w:rPr>
            </w:pPr>
            <w:r w:rsidRPr="00172B2C">
              <w:rPr>
                <w:rFonts w:ascii="Times New Roman" w:hAnsi="Times New Roman" w:eastAsia="Calibri" w:cs="Times New Roman"/>
                <w:sz w:val="20"/>
                <w:szCs w:val="20"/>
              </w:rPr>
              <w:t>F2</w:t>
            </w:r>
          </w:p>
        </w:tc>
        <w:tc>
          <w:tcPr>
            <w:tcW w:w="3231" w:type="dxa"/>
            <w:vAlign w:val="center"/>
            <w:hideMark/>
          </w:tcPr>
          <w:p w:rsidRPr="00352C06" w:rsidR="00352C06" w:rsidP="00B14008" w:rsidRDefault="00352C06" w14:paraId="6621A668"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The horns must have working speakers and microphone</w:t>
            </w:r>
          </w:p>
        </w:tc>
        <w:tc>
          <w:tcPr>
            <w:tcW w:w="678" w:type="dxa"/>
            <w:vAlign w:val="center"/>
            <w:hideMark/>
          </w:tcPr>
          <w:p w:rsidRPr="00172B2C" w:rsidR="00352C06" w:rsidP="00B14008" w:rsidRDefault="00352C06" w14:paraId="33F9E3E9"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 xml:space="preserve">Team </w:t>
            </w:r>
          </w:p>
        </w:tc>
        <w:tc>
          <w:tcPr>
            <w:tcW w:w="3656" w:type="dxa"/>
            <w:vAlign w:val="center"/>
          </w:tcPr>
          <w:p w:rsidRPr="00352C06" w:rsidR="00352C06" w:rsidP="00B14008" w:rsidRDefault="00352C06" w14:paraId="14A92C5A"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A central theme of the installation is that the sound is recorded and played again in another place</w:t>
            </w:r>
          </w:p>
        </w:tc>
        <w:tc>
          <w:tcPr>
            <w:tcW w:w="797" w:type="dxa"/>
            <w:vAlign w:val="center"/>
            <w:hideMark/>
          </w:tcPr>
          <w:p w:rsidRPr="00172B2C" w:rsidR="00352C06" w:rsidP="00B14008" w:rsidRDefault="00352C06" w14:paraId="39172FD8" w14:textId="77777777">
            <w:pPr>
              <w:spacing w:after="200" w:line="240" w:lineRule="auto"/>
              <w:rPr>
                <w:rFonts w:ascii="Times New Roman" w:hAnsi="Times New Roman" w:eastAsia="Calibri" w:cs="Times New Roman"/>
                <w:sz w:val="20"/>
                <w:szCs w:val="20"/>
              </w:rPr>
            </w:pPr>
            <w:r w:rsidRPr="00172B2C">
              <w:rPr>
                <w:rFonts w:ascii="Times New Roman" w:hAnsi="Times New Roman" w:eastAsia="Calibri" w:cs="Times New Roman"/>
                <w:sz w:val="20"/>
                <w:szCs w:val="20"/>
              </w:rPr>
              <w:t>Must</w:t>
            </w:r>
          </w:p>
        </w:tc>
      </w:tr>
      <w:tr w:rsidRPr="00172B2C" w:rsidR="00352C06" w:rsidTr="00B14008" w14:paraId="2F787A40" w14:textId="77777777">
        <w:trPr>
          <w:tblCellSpacing w:w="15" w:type="dxa"/>
        </w:trPr>
        <w:tc>
          <w:tcPr>
            <w:tcW w:w="514" w:type="dxa"/>
            <w:vAlign w:val="center"/>
          </w:tcPr>
          <w:p w:rsidRPr="00172B2C" w:rsidR="00352C06" w:rsidP="00B14008" w:rsidRDefault="00352C06" w14:paraId="30F0FC10"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F3</w:t>
            </w:r>
          </w:p>
        </w:tc>
        <w:tc>
          <w:tcPr>
            <w:tcW w:w="3231" w:type="dxa"/>
            <w:vAlign w:val="center"/>
          </w:tcPr>
          <w:p w:rsidRPr="00352C06" w:rsidR="00352C06" w:rsidP="00B14008" w:rsidRDefault="00352C06" w14:paraId="2802D266"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The installation must react to the activation of the microphone</w:t>
            </w:r>
          </w:p>
        </w:tc>
        <w:tc>
          <w:tcPr>
            <w:tcW w:w="678" w:type="dxa"/>
            <w:vAlign w:val="center"/>
          </w:tcPr>
          <w:p w:rsidR="00352C06" w:rsidP="00B14008" w:rsidRDefault="00352C06" w14:paraId="0F4E4BB4"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Team</w:t>
            </w:r>
          </w:p>
        </w:tc>
        <w:tc>
          <w:tcPr>
            <w:tcW w:w="3656" w:type="dxa"/>
            <w:vAlign w:val="center"/>
          </w:tcPr>
          <w:p w:rsidRPr="00352C06" w:rsidR="00352C06" w:rsidP="00B14008" w:rsidRDefault="00352C06" w14:paraId="49BAF828"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The entire concept of the installation is based on the fact that the flow of sound is visualized with light. If the light does not move together with the sound, it falls apart</w:t>
            </w:r>
          </w:p>
        </w:tc>
        <w:tc>
          <w:tcPr>
            <w:tcW w:w="797" w:type="dxa"/>
            <w:vAlign w:val="center"/>
          </w:tcPr>
          <w:p w:rsidRPr="00172B2C" w:rsidR="00352C06" w:rsidP="00B14008" w:rsidRDefault="00352C06" w14:paraId="24CEE01D"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Must</w:t>
            </w:r>
          </w:p>
        </w:tc>
      </w:tr>
      <w:tr w:rsidRPr="00172B2C" w:rsidR="00352C06" w:rsidTr="00B14008" w14:paraId="030B2DD8" w14:textId="77777777">
        <w:trPr>
          <w:tblCellSpacing w:w="15" w:type="dxa"/>
        </w:trPr>
        <w:tc>
          <w:tcPr>
            <w:tcW w:w="514" w:type="dxa"/>
            <w:vAlign w:val="center"/>
          </w:tcPr>
          <w:p w:rsidRPr="00172B2C" w:rsidR="00352C06" w:rsidP="00B14008" w:rsidRDefault="00352C06" w14:paraId="3BF6A831"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F4</w:t>
            </w:r>
          </w:p>
        </w:tc>
        <w:tc>
          <w:tcPr>
            <w:tcW w:w="3231" w:type="dxa"/>
            <w:vAlign w:val="center"/>
          </w:tcPr>
          <w:p w:rsidRPr="00352C06" w:rsidR="00352C06" w:rsidP="00B14008" w:rsidRDefault="00352C06" w14:paraId="009F2976"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The system must show the travel path of the sound using light</w:t>
            </w:r>
          </w:p>
        </w:tc>
        <w:tc>
          <w:tcPr>
            <w:tcW w:w="678" w:type="dxa"/>
            <w:vAlign w:val="center"/>
          </w:tcPr>
          <w:p w:rsidR="00352C06" w:rsidP="00B14008" w:rsidRDefault="00352C06" w14:paraId="7506362E"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Team</w:t>
            </w:r>
          </w:p>
        </w:tc>
        <w:tc>
          <w:tcPr>
            <w:tcW w:w="3656" w:type="dxa"/>
            <w:vAlign w:val="center"/>
          </w:tcPr>
          <w:p w:rsidRPr="00352C06" w:rsidR="00352C06" w:rsidP="00B14008" w:rsidRDefault="00352C06" w14:paraId="0A598A43"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This is the entire basis of the system</w:t>
            </w:r>
          </w:p>
        </w:tc>
        <w:tc>
          <w:tcPr>
            <w:tcW w:w="797" w:type="dxa"/>
            <w:vAlign w:val="center"/>
          </w:tcPr>
          <w:p w:rsidRPr="00172B2C" w:rsidR="00352C06" w:rsidP="00B14008" w:rsidRDefault="00352C06" w14:paraId="2819DB9F"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Must</w:t>
            </w:r>
          </w:p>
        </w:tc>
      </w:tr>
      <w:tr w:rsidRPr="00172B2C" w:rsidR="00352C06" w:rsidTr="00B14008" w14:paraId="0AB7631C" w14:textId="77777777">
        <w:trPr>
          <w:tblCellSpacing w:w="15" w:type="dxa"/>
        </w:trPr>
        <w:tc>
          <w:tcPr>
            <w:tcW w:w="514" w:type="dxa"/>
            <w:vAlign w:val="center"/>
          </w:tcPr>
          <w:p w:rsidR="00352C06" w:rsidP="00B14008" w:rsidRDefault="00352C06" w14:paraId="5EEA6B18"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F5</w:t>
            </w:r>
          </w:p>
        </w:tc>
        <w:tc>
          <w:tcPr>
            <w:tcW w:w="3231" w:type="dxa"/>
            <w:vAlign w:val="center"/>
          </w:tcPr>
          <w:p w:rsidRPr="00352C06" w:rsidR="00352C06" w:rsidP="00B14008" w:rsidRDefault="00352C06" w14:paraId="621B5754"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The playing of the sound should be delayed until the light has arrived</w:t>
            </w:r>
          </w:p>
        </w:tc>
        <w:tc>
          <w:tcPr>
            <w:tcW w:w="678" w:type="dxa"/>
            <w:vAlign w:val="center"/>
          </w:tcPr>
          <w:p w:rsidR="00352C06" w:rsidP="00B14008" w:rsidRDefault="00352C06" w14:paraId="4DF219AA"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Team</w:t>
            </w:r>
          </w:p>
        </w:tc>
        <w:tc>
          <w:tcPr>
            <w:tcW w:w="3656" w:type="dxa"/>
            <w:vAlign w:val="center"/>
          </w:tcPr>
          <w:p w:rsidRPr="00352C06" w:rsidR="00352C06" w:rsidP="00B14008" w:rsidRDefault="00352C06" w14:paraId="5BCF7B07"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If the light is delayed it is more visible where the origin of the sound came from</w:t>
            </w:r>
          </w:p>
        </w:tc>
        <w:tc>
          <w:tcPr>
            <w:tcW w:w="797" w:type="dxa"/>
            <w:vAlign w:val="center"/>
          </w:tcPr>
          <w:p w:rsidR="00352C06" w:rsidP="00B14008" w:rsidRDefault="00352C06" w14:paraId="41AFA771"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Should</w:t>
            </w:r>
          </w:p>
        </w:tc>
      </w:tr>
    </w:tbl>
    <w:p w:rsidRPr="00172B2C" w:rsidR="00352C06" w:rsidP="00352C06" w:rsidRDefault="00352C06" w14:paraId="3861E078" w14:textId="32F3437F">
      <w:pPr>
        <w:pStyle w:val="Bijschrift"/>
        <w:rPr>
          <w:rFonts w:ascii="Times New Roman" w:hAnsi="Times New Roman" w:eastAsia="Calibri" w:cs="Times New Roman"/>
          <w:sz w:val="20"/>
          <w:szCs w:val="20"/>
        </w:rPr>
      </w:pPr>
      <w:bookmarkStart w:name="_Ref163119647" w:id="141"/>
      <w:bookmarkStart w:name="_Toc169977079" w:id="142"/>
      <w:r>
        <w:t xml:space="preserve">Table </w:t>
      </w:r>
      <w:r>
        <w:fldChar w:fldCharType="begin"/>
      </w:r>
      <w:r>
        <w:instrText xml:space="preserve"> SEQ Table \* ARABIC </w:instrText>
      </w:r>
      <w:r>
        <w:fldChar w:fldCharType="separate"/>
      </w:r>
      <w:r w:rsidR="00CA4841">
        <w:rPr>
          <w:noProof/>
        </w:rPr>
        <w:t>2</w:t>
      </w:r>
      <w:r>
        <w:fldChar w:fldCharType="end"/>
      </w:r>
      <w:bookmarkEnd w:id="141"/>
      <w:r>
        <w:t xml:space="preserve"> Functional requirements</w:t>
      </w:r>
      <w:bookmarkEnd w:id="142"/>
    </w:p>
    <w:p w:rsidRPr="00615A0F" w:rsidR="00352C06" w:rsidP="00615A0F" w:rsidRDefault="00352C06" w14:paraId="1DED3762" w14:textId="77777777">
      <w:pPr>
        <w:rPr>
          <w:sz w:val="40"/>
          <w:szCs w:val="40"/>
          <w:lang w:val="en-US"/>
        </w:rPr>
      </w:pPr>
      <w:bookmarkStart w:name="_Toc473115541" w:id="143"/>
      <w:bookmarkStart w:name="_Toc475440731" w:id="144"/>
      <w:r w:rsidRPr="00615A0F">
        <w:rPr>
          <w:sz w:val="40"/>
          <w:szCs w:val="40"/>
          <w:lang w:val="en-US"/>
        </w:rPr>
        <w:t>6. Non-functional requirements (quality requirements, properties)</w:t>
      </w:r>
      <w:bookmarkEnd w:id="143"/>
      <w:bookmarkEnd w:id="144"/>
    </w:p>
    <w:p w:rsidRPr="00352C06" w:rsidR="00352C06" w:rsidP="00352C06" w:rsidRDefault="00352C06" w14:paraId="307271A3" w14:textId="79B4A7B9">
      <w:pPr>
        <w:spacing w:after="200" w:line="240" w:lineRule="auto"/>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 xml:space="preserve">The properties which the art installation should exhibit are listed in </w:t>
      </w:r>
      <w:r>
        <w:rPr>
          <w:rFonts w:ascii="Times New Roman" w:hAnsi="Times New Roman" w:eastAsia="Calibri" w:cs="Times New Roman"/>
          <w:sz w:val="20"/>
          <w:szCs w:val="20"/>
        </w:rPr>
        <w:fldChar w:fldCharType="begin"/>
      </w:r>
      <w:r w:rsidRPr="00352C06">
        <w:rPr>
          <w:rFonts w:ascii="Times New Roman" w:hAnsi="Times New Roman" w:eastAsia="Calibri" w:cs="Times New Roman"/>
          <w:sz w:val="20"/>
          <w:szCs w:val="20"/>
          <w:lang w:val="en-US"/>
        </w:rPr>
        <w:instrText xml:space="preserve"> REF _Ref163119561 \h </w:instrText>
      </w:r>
      <w:r>
        <w:rPr>
          <w:rFonts w:ascii="Times New Roman" w:hAnsi="Times New Roman" w:eastAsia="Calibri" w:cs="Times New Roman"/>
          <w:sz w:val="20"/>
          <w:szCs w:val="20"/>
        </w:rPr>
      </w:r>
      <w:r>
        <w:rPr>
          <w:rFonts w:ascii="Times New Roman" w:hAnsi="Times New Roman" w:eastAsia="Calibri" w:cs="Times New Roman"/>
          <w:sz w:val="20"/>
          <w:szCs w:val="20"/>
        </w:rPr>
        <w:fldChar w:fldCharType="separate"/>
      </w:r>
      <w:r w:rsidR="00CA4841">
        <w:t xml:space="preserve">Table </w:t>
      </w:r>
      <w:r w:rsidR="00CA4841">
        <w:rPr>
          <w:noProof/>
        </w:rPr>
        <w:t>3</w:t>
      </w:r>
      <w:r>
        <w:rPr>
          <w:rFonts w:ascii="Times New Roman" w:hAnsi="Times New Roman" w:eastAsia="Calibri" w:cs="Times New Roman"/>
          <w:sz w:val="20"/>
          <w:szCs w:val="20"/>
        </w:rPr>
        <w:fldChar w:fldCharType="end"/>
      </w:r>
      <w:r w:rsidRPr="00352C06">
        <w:rPr>
          <w:rFonts w:ascii="Times New Roman" w:hAnsi="Times New Roman" w:eastAsia="Calibri" w:cs="Times New Roman"/>
          <w:sz w:val="20"/>
          <w:szCs w:val="20"/>
          <w:lang w:val="en-US"/>
        </w:rPr>
        <w:t xml:space="preserve"> below. </w:t>
      </w:r>
    </w:p>
    <w:tbl>
      <w:tblPr>
        <w:tblW w:w="0" w:type="auto"/>
        <w:tblCellSpacing w:w="15" w:type="dxa"/>
        <w:tblBorders>
          <w:top w:val="outset" w:color="auto" w:sz="6" w:space="0"/>
          <w:left w:val="outset" w:color="auto" w:sz="6" w:space="0"/>
          <w:bottom w:val="outset" w:color="auto" w:sz="6" w:space="0"/>
          <w:right w:val="outset" w:color="auto" w:sz="6" w:space="0"/>
        </w:tblBorders>
        <w:tblCellMar>
          <w:top w:w="15" w:type="dxa"/>
          <w:left w:w="15" w:type="dxa"/>
          <w:bottom w:w="15" w:type="dxa"/>
          <w:right w:w="15" w:type="dxa"/>
        </w:tblCellMar>
        <w:tblLook w:val="04A0" w:firstRow="1" w:lastRow="0" w:firstColumn="1" w:lastColumn="0" w:noHBand="0" w:noVBand="1"/>
      </w:tblPr>
      <w:tblGrid>
        <w:gridCol w:w="561"/>
        <w:gridCol w:w="3259"/>
        <w:gridCol w:w="708"/>
        <w:gridCol w:w="3611"/>
        <w:gridCol w:w="917"/>
      </w:tblGrid>
      <w:tr w:rsidRPr="00172B2C" w:rsidR="00352C06" w:rsidTr="00B14008" w14:paraId="1FFA6084" w14:textId="77777777">
        <w:trPr>
          <w:tblCellSpacing w:w="15" w:type="dxa"/>
        </w:trPr>
        <w:tc>
          <w:tcPr>
            <w:tcW w:w="516" w:type="dxa"/>
            <w:tcBorders>
              <w:top w:val="outset" w:color="auto" w:sz="6" w:space="0"/>
              <w:left w:val="outset" w:color="auto" w:sz="6" w:space="0"/>
              <w:bottom w:val="outset" w:color="auto" w:sz="6" w:space="0"/>
              <w:right w:val="outset" w:color="auto" w:sz="6" w:space="0"/>
            </w:tcBorders>
            <w:vAlign w:val="center"/>
            <w:hideMark/>
          </w:tcPr>
          <w:p w:rsidRPr="00172B2C" w:rsidR="00352C06" w:rsidP="00B14008" w:rsidRDefault="00352C06" w14:paraId="317E352F" w14:textId="77777777">
            <w:pPr>
              <w:spacing w:after="200" w:line="240" w:lineRule="auto"/>
              <w:rPr>
                <w:rFonts w:ascii="Times New Roman" w:hAnsi="Times New Roman" w:eastAsia="Calibri" w:cs="Times New Roman"/>
                <w:sz w:val="20"/>
                <w:szCs w:val="20"/>
              </w:rPr>
            </w:pPr>
            <w:r w:rsidRPr="00172B2C">
              <w:rPr>
                <w:rFonts w:ascii="Times New Roman" w:hAnsi="Times New Roman" w:eastAsia="Calibri" w:cs="Times New Roman"/>
                <w:sz w:val="20"/>
                <w:szCs w:val="20"/>
              </w:rPr>
              <w:t>ID</w:t>
            </w:r>
          </w:p>
        </w:tc>
        <w:tc>
          <w:tcPr>
            <w:tcW w:w="3229" w:type="dxa"/>
            <w:tcBorders>
              <w:top w:val="outset" w:color="auto" w:sz="6" w:space="0"/>
              <w:left w:val="outset" w:color="auto" w:sz="6" w:space="0"/>
              <w:bottom w:val="outset" w:color="auto" w:sz="6" w:space="0"/>
              <w:right w:val="outset" w:color="auto" w:sz="6" w:space="0"/>
            </w:tcBorders>
            <w:vAlign w:val="center"/>
            <w:hideMark/>
          </w:tcPr>
          <w:p w:rsidRPr="00172B2C" w:rsidR="00352C06" w:rsidP="00B14008" w:rsidRDefault="00352C06" w14:paraId="51CB240A" w14:textId="77777777">
            <w:pPr>
              <w:spacing w:after="200" w:line="240" w:lineRule="auto"/>
              <w:rPr>
                <w:rFonts w:ascii="Times New Roman" w:hAnsi="Times New Roman" w:eastAsia="Calibri" w:cs="Times New Roman"/>
                <w:sz w:val="20"/>
                <w:szCs w:val="20"/>
              </w:rPr>
            </w:pPr>
            <w:r w:rsidRPr="00172B2C">
              <w:rPr>
                <w:rFonts w:ascii="Times New Roman" w:hAnsi="Times New Roman" w:eastAsia="Calibri" w:cs="Times New Roman"/>
                <w:sz w:val="20"/>
                <w:szCs w:val="20"/>
              </w:rPr>
              <w:t>Requirement</w:t>
            </w:r>
          </w:p>
        </w:tc>
        <w:tc>
          <w:tcPr>
            <w:tcW w:w="678" w:type="dxa"/>
            <w:tcBorders>
              <w:top w:val="outset" w:color="auto" w:sz="6" w:space="0"/>
              <w:left w:val="outset" w:color="auto" w:sz="6" w:space="0"/>
              <w:bottom w:val="outset" w:color="auto" w:sz="6" w:space="0"/>
              <w:right w:val="outset" w:color="auto" w:sz="6" w:space="0"/>
            </w:tcBorders>
            <w:vAlign w:val="center"/>
            <w:hideMark/>
          </w:tcPr>
          <w:p w:rsidRPr="00172B2C" w:rsidR="00352C06" w:rsidP="00B14008" w:rsidRDefault="00352C06" w14:paraId="793276E9" w14:textId="77777777">
            <w:pPr>
              <w:spacing w:after="200" w:line="240" w:lineRule="auto"/>
              <w:rPr>
                <w:rFonts w:ascii="Times New Roman" w:hAnsi="Times New Roman" w:eastAsia="Calibri" w:cs="Times New Roman"/>
                <w:sz w:val="20"/>
                <w:szCs w:val="20"/>
              </w:rPr>
            </w:pPr>
            <w:r w:rsidRPr="00172B2C">
              <w:rPr>
                <w:rFonts w:ascii="Times New Roman" w:hAnsi="Times New Roman" w:eastAsia="Calibri" w:cs="Times New Roman"/>
                <w:sz w:val="20"/>
                <w:szCs w:val="20"/>
              </w:rPr>
              <w:t>Source</w:t>
            </w:r>
          </w:p>
        </w:tc>
        <w:tc>
          <w:tcPr>
            <w:tcW w:w="3581" w:type="dxa"/>
            <w:tcBorders>
              <w:top w:val="outset" w:color="auto" w:sz="6" w:space="0"/>
              <w:left w:val="outset" w:color="auto" w:sz="6" w:space="0"/>
              <w:bottom w:val="outset" w:color="auto" w:sz="6" w:space="0"/>
              <w:right w:val="outset" w:color="auto" w:sz="6" w:space="0"/>
            </w:tcBorders>
            <w:vAlign w:val="center"/>
            <w:hideMark/>
          </w:tcPr>
          <w:p w:rsidRPr="00172B2C" w:rsidR="00352C06" w:rsidP="00B14008" w:rsidRDefault="00352C06" w14:paraId="2008BC56" w14:textId="77777777">
            <w:pPr>
              <w:spacing w:after="200" w:line="240" w:lineRule="auto"/>
              <w:rPr>
                <w:rFonts w:ascii="Times New Roman" w:hAnsi="Times New Roman" w:eastAsia="Calibri" w:cs="Times New Roman"/>
                <w:sz w:val="20"/>
                <w:szCs w:val="20"/>
              </w:rPr>
            </w:pPr>
            <w:r w:rsidRPr="00172B2C">
              <w:rPr>
                <w:rFonts w:ascii="Times New Roman" w:hAnsi="Times New Roman" w:eastAsia="Calibri" w:cs="Times New Roman"/>
                <w:sz w:val="20"/>
                <w:szCs w:val="20"/>
              </w:rPr>
              <w:t>Rationale</w:t>
            </w:r>
          </w:p>
        </w:tc>
        <w:tc>
          <w:tcPr>
            <w:tcW w:w="0" w:type="auto"/>
            <w:tcBorders>
              <w:top w:val="outset" w:color="auto" w:sz="6" w:space="0"/>
              <w:left w:val="outset" w:color="auto" w:sz="6" w:space="0"/>
              <w:bottom w:val="outset" w:color="auto" w:sz="6" w:space="0"/>
              <w:right w:val="outset" w:color="auto" w:sz="6" w:space="0"/>
            </w:tcBorders>
            <w:vAlign w:val="center"/>
            <w:hideMark/>
          </w:tcPr>
          <w:p w:rsidRPr="00172B2C" w:rsidR="00352C06" w:rsidP="00B14008" w:rsidRDefault="00352C06" w14:paraId="0A2DF41B"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MoSCoW</w:t>
            </w:r>
          </w:p>
        </w:tc>
      </w:tr>
      <w:tr w:rsidRPr="00172B2C" w:rsidR="00352C06" w:rsidTr="00B14008" w14:paraId="32DF44A9" w14:textId="77777777">
        <w:trPr>
          <w:tblCellSpacing w:w="15" w:type="dxa"/>
        </w:trPr>
        <w:tc>
          <w:tcPr>
            <w:tcW w:w="516" w:type="dxa"/>
            <w:tcBorders>
              <w:top w:val="outset" w:color="auto" w:sz="6" w:space="0"/>
              <w:left w:val="outset" w:color="auto" w:sz="6" w:space="0"/>
              <w:bottom w:val="outset" w:color="auto" w:sz="6" w:space="0"/>
              <w:right w:val="outset" w:color="auto" w:sz="6" w:space="0"/>
            </w:tcBorders>
            <w:vAlign w:val="center"/>
            <w:hideMark/>
          </w:tcPr>
          <w:p w:rsidRPr="00172B2C" w:rsidR="00352C06" w:rsidP="00B14008" w:rsidRDefault="00352C06" w14:paraId="63555DF9" w14:textId="77777777">
            <w:pPr>
              <w:spacing w:after="200" w:line="240" w:lineRule="auto"/>
              <w:jc w:val="both"/>
              <w:rPr>
                <w:rFonts w:ascii="Times New Roman" w:hAnsi="Times New Roman" w:eastAsia="Calibri" w:cs="Times New Roman"/>
                <w:sz w:val="20"/>
                <w:szCs w:val="20"/>
              </w:rPr>
            </w:pPr>
            <w:r w:rsidRPr="00172B2C">
              <w:rPr>
                <w:rFonts w:ascii="Times New Roman" w:hAnsi="Times New Roman" w:eastAsia="Calibri" w:cs="Times New Roman"/>
                <w:sz w:val="20"/>
                <w:szCs w:val="20"/>
              </w:rPr>
              <w:t>NF1</w:t>
            </w:r>
          </w:p>
        </w:tc>
        <w:tc>
          <w:tcPr>
            <w:tcW w:w="3229" w:type="dxa"/>
            <w:tcBorders>
              <w:top w:val="outset" w:color="auto" w:sz="6" w:space="0"/>
              <w:left w:val="outset" w:color="auto" w:sz="6" w:space="0"/>
              <w:bottom w:val="outset" w:color="auto" w:sz="6" w:space="0"/>
              <w:right w:val="outset" w:color="auto" w:sz="6" w:space="0"/>
            </w:tcBorders>
            <w:vAlign w:val="center"/>
            <w:hideMark/>
          </w:tcPr>
          <w:p w:rsidRPr="00352C06" w:rsidR="00352C06" w:rsidP="00B14008" w:rsidRDefault="00352C06" w14:paraId="5D03183C"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The project needs function daily for at least a week.</w:t>
            </w:r>
          </w:p>
        </w:tc>
        <w:tc>
          <w:tcPr>
            <w:tcW w:w="678" w:type="dxa"/>
            <w:tcBorders>
              <w:top w:val="outset" w:color="auto" w:sz="6" w:space="0"/>
              <w:left w:val="outset" w:color="auto" w:sz="6" w:space="0"/>
              <w:bottom w:val="outset" w:color="auto" w:sz="6" w:space="0"/>
              <w:right w:val="outset" w:color="auto" w:sz="6" w:space="0"/>
            </w:tcBorders>
            <w:vAlign w:val="center"/>
            <w:hideMark/>
          </w:tcPr>
          <w:p w:rsidRPr="00172B2C" w:rsidR="00352C06" w:rsidP="00B14008" w:rsidRDefault="00352C06" w14:paraId="5AC59C86"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Glow</w:t>
            </w:r>
          </w:p>
        </w:tc>
        <w:tc>
          <w:tcPr>
            <w:tcW w:w="3581" w:type="dxa"/>
            <w:tcBorders>
              <w:top w:val="outset" w:color="auto" w:sz="6" w:space="0"/>
              <w:left w:val="outset" w:color="auto" w:sz="6" w:space="0"/>
              <w:bottom w:val="outset" w:color="auto" w:sz="6" w:space="0"/>
              <w:right w:val="outset" w:color="auto" w:sz="6" w:space="0"/>
            </w:tcBorders>
            <w:vAlign w:val="center"/>
            <w:hideMark/>
          </w:tcPr>
          <w:p w:rsidRPr="00352C06" w:rsidR="00352C06" w:rsidP="00B14008" w:rsidRDefault="00352C06" w14:paraId="6A129BA4"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For the duration of the Glow festival (one week), the installation must function during opening hours (4.5 hours a day, 18:30 to 23:00)</w:t>
            </w:r>
          </w:p>
        </w:tc>
        <w:tc>
          <w:tcPr>
            <w:tcW w:w="0" w:type="auto"/>
            <w:tcBorders>
              <w:top w:val="outset" w:color="auto" w:sz="6" w:space="0"/>
              <w:left w:val="outset" w:color="auto" w:sz="6" w:space="0"/>
              <w:bottom w:val="outset" w:color="auto" w:sz="6" w:space="0"/>
              <w:right w:val="outset" w:color="auto" w:sz="6" w:space="0"/>
            </w:tcBorders>
            <w:vAlign w:val="center"/>
            <w:hideMark/>
          </w:tcPr>
          <w:p w:rsidRPr="00172B2C" w:rsidR="00352C06" w:rsidP="00B14008" w:rsidRDefault="00352C06" w14:paraId="66E9D00C"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M</w:t>
            </w:r>
            <w:r w:rsidRPr="00172B2C">
              <w:rPr>
                <w:rFonts w:ascii="Times New Roman" w:hAnsi="Times New Roman" w:eastAsia="Calibri" w:cs="Times New Roman"/>
                <w:sz w:val="20"/>
                <w:szCs w:val="20"/>
              </w:rPr>
              <w:t>ust.</w:t>
            </w:r>
          </w:p>
        </w:tc>
      </w:tr>
      <w:tr w:rsidRPr="00172B2C" w:rsidR="00352C06" w:rsidTr="00B14008" w14:paraId="16CCA10A" w14:textId="77777777">
        <w:trPr>
          <w:tblCellSpacing w:w="15" w:type="dxa"/>
        </w:trPr>
        <w:tc>
          <w:tcPr>
            <w:tcW w:w="516" w:type="dxa"/>
            <w:tcBorders>
              <w:top w:val="outset" w:color="auto" w:sz="6" w:space="0"/>
              <w:left w:val="outset" w:color="auto" w:sz="6" w:space="0"/>
              <w:bottom w:val="outset" w:color="auto" w:sz="6" w:space="0"/>
              <w:right w:val="outset" w:color="auto" w:sz="6" w:space="0"/>
            </w:tcBorders>
            <w:vAlign w:val="center"/>
            <w:hideMark/>
          </w:tcPr>
          <w:p w:rsidRPr="00172B2C" w:rsidR="00352C06" w:rsidP="00B14008" w:rsidRDefault="00352C06" w14:paraId="3A59DB3D" w14:textId="77777777">
            <w:pPr>
              <w:spacing w:after="200" w:line="240" w:lineRule="auto"/>
              <w:jc w:val="both"/>
              <w:rPr>
                <w:rFonts w:ascii="Times New Roman" w:hAnsi="Times New Roman" w:eastAsia="Calibri" w:cs="Times New Roman"/>
                <w:sz w:val="20"/>
                <w:szCs w:val="20"/>
              </w:rPr>
            </w:pPr>
            <w:r w:rsidRPr="00172B2C">
              <w:rPr>
                <w:rFonts w:ascii="Times New Roman" w:hAnsi="Times New Roman" w:eastAsia="Calibri" w:cs="Times New Roman"/>
                <w:sz w:val="20"/>
                <w:szCs w:val="20"/>
              </w:rPr>
              <w:t>NF2</w:t>
            </w:r>
          </w:p>
        </w:tc>
        <w:tc>
          <w:tcPr>
            <w:tcW w:w="3229" w:type="dxa"/>
            <w:tcBorders>
              <w:top w:val="outset" w:color="auto" w:sz="6" w:space="0"/>
              <w:left w:val="outset" w:color="auto" w:sz="6" w:space="0"/>
              <w:bottom w:val="outset" w:color="auto" w:sz="6" w:space="0"/>
              <w:right w:val="outset" w:color="auto" w:sz="6" w:space="0"/>
            </w:tcBorders>
            <w:vAlign w:val="center"/>
          </w:tcPr>
          <w:p w:rsidRPr="00352C06" w:rsidR="00352C06" w:rsidP="00B14008" w:rsidRDefault="00352C06" w14:paraId="243C96D1"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The project needs to be weather resistant in November (water/snow/wind)</w:t>
            </w:r>
          </w:p>
        </w:tc>
        <w:tc>
          <w:tcPr>
            <w:tcW w:w="678" w:type="dxa"/>
            <w:tcBorders>
              <w:top w:val="outset" w:color="auto" w:sz="6" w:space="0"/>
              <w:left w:val="outset" w:color="auto" w:sz="6" w:space="0"/>
              <w:bottom w:val="outset" w:color="auto" w:sz="6" w:space="0"/>
              <w:right w:val="outset" w:color="auto" w:sz="6" w:space="0"/>
            </w:tcBorders>
            <w:vAlign w:val="center"/>
          </w:tcPr>
          <w:p w:rsidRPr="00172B2C" w:rsidR="00352C06" w:rsidP="00B14008" w:rsidRDefault="00352C06" w14:paraId="437299BB"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Glow</w:t>
            </w:r>
          </w:p>
        </w:tc>
        <w:tc>
          <w:tcPr>
            <w:tcW w:w="3581" w:type="dxa"/>
            <w:tcBorders>
              <w:top w:val="outset" w:color="auto" w:sz="6" w:space="0"/>
              <w:left w:val="outset" w:color="auto" w:sz="6" w:space="0"/>
              <w:bottom w:val="outset" w:color="auto" w:sz="6" w:space="0"/>
              <w:right w:val="outset" w:color="auto" w:sz="6" w:space="0"/>
            </w:tcBorders>
            <w:vAlign w:val="center"/>
          </w:tcPr>
          <w:p w:rsidRPr="00352C06" w:rsidR="00352C06" w:rsidP="00B14008" w:rsidRDefault="00352C06" w14:paraId="1E80718E"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The art installation needs to be shown in November and the weather can be very different</w:t>
            </w:r>
          </w:p>
        </w:tc>
        <w:tc>
          <w:tcPr>
            <w:tcW w:w="0" w:type="auto"/>
            <w:tcBorders>
              <w:top w:val="outset" w:color="auto" w:sz="6" w:space="0"/>
              <w:left w:val="outset" w:color="auto" w:sz="6" w:space="0"/>
              <w:bottom w:val="outset" w:color="auto" w:sz="6" w:space="0"/>
              <w:right w:val="outset" w:color="auto" w:sz="6" w:space="0"/>
            </w:tcBorders>
            <w:vAlign w:val="center"/>
          </w:tcPr>
          <w:p w:rsidRPr="00172B2C" w:rsidR="00352C06" w:rsidP="00B14008" w:rsidRDefault="00352C06" w14:paraId="4091072A"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Must</w:t>
            </w:r>
          </w:p>
        </w:tc>
      </w:tr>
      <w:tr w:rsidRPr="00172B2C" w:rsidR="00352C06" w:rsidTr="00B14008" w14:paraId="7A9C6B61" w14:textId="77777777">
        <w:trPr>
          <w:tblCellSpacing w:w="15" w:type="dxa"/>
        </w:trPr>
        <w:tc>
          <w:tcPr>
            <w:tcW w:w="516" w:type="dxa"/>
            <w:tcBorders>
              <w:top w:val="outset" w:color="auto" w:sz="6" w:space="0"/>
              <w:left w:val="outset" w:color="auto" w:sz="6" w:space="0"/>
              <w:bottom w:val="outset" w:color="auto" w:sz="6" w:space="0"/>
              <w:right w:val="outset" w:color="auto" w:sz="6" w:space="0"/>
            </w:tcBorders>
            <w:vAlign w:val="center"/>
          </w:tcPr>
          <w:p w:rsidRPr="00172B2C" w:rsidR="00352C06" w:rsidP="00B14008" w:rsidRDefault="00352C06" w14:paraId="434ABAC0"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NF3</w:t>
            </w:r>
          </w:p>
        </w:tc>
        <w:tc>
          <w:tcPr>
            <w:tcW w:w="3229" w:type="dxa"/>
            <w:tcBorders>
              <w:top w:val="outset" w:color="auto" w:sz="6" w:space="0"/>
              <w:left w:val="outset" w:color="auto" w:sz="6" w:space="0"/>
              <w:bottom w:val="outset" w:color="auto" w:sz="6" w:space="0"/>
              <w:right w:val="outset" w:color="auto" w:sz="6" w:space="0"/>
            </w:tcBorders>
            <w:vAlign w:val="center"/>
          </w:tcPr>
          <w:p w:rsidRPr="00352C06" w:rsidR="00352C06" w:rsidP="00B14008" w:rsidRDefault="00352C06" w14:paraId="24EB217B"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The installation must not have any exposed wiring</w:t>
            </w:r>
          </w:p>
        </w:tc>
        <w:tc>
          <w:tcPr>
            <w:tcW w:w="678" w:type="dxa"/>
            <w:tcBorders>
              <w:top w:val="outset" w:color="auto" w:sz="6" w:space="0"/>
              <w:left w:val="outset" w:color="auto" w:sz="6" w:space="0"/>
              <w:bottom w:val="outset" w:color="auto" w:sz="6" w:space="0"/>
              <w:right w:val="outset" w:color="auto" w:sz="6" w:space="0"/>
            </w:tcBorders>
            <w:vAlign w:val="center"/>
          </w:tcPr>
          <w:p w:rsidR="00352C06" w:rsidP="00B14008" w:rsidRDefault="00352C06" w14:paraId="6B703B54"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Team</w:t>
            </w:r>
          </w:p>
        </w:tc>
        <w:tc>
          <w:tcPr>
            <w:tcW w:w="3581" w:type="dxa"/>
            <w:tcBorders>
              <w:top w:val="outset" w:color="auto" w:sz="6" w:space="0"/>
              <w:left w:val="outset" w:color="auto" w:sz="6" w:space="0"/>
              <w:bottom w:val="outset" w:color="auto" w:sz="6" w:space="0"/>
              <w:right w:val="outset" w:color="auto" w:sz="6" w:space="0"/>
            </w:tcBorders>
            <w:vAlign w:val="center"/>
          </w:tcPr>
          <w:p w:rsidRPr="00352C06" w:rsidR="00352C06" w:rsidP="00B14008" w:rsidRDefault="00352C06" w14:paraId="4BA108F1"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To ensure safety and robustness in outdoor conditions it is ill-advised to have any exposed wire connections</w:t>
            </w:r>
          </w:p>
        </w:tc>
        <w:tc>
          <w:tcPr>
            <w:tcW w:w="0" w:type="auto"/>
            <w:tcBorders>
              <w:top w:val="outset" w:color="auto" w:sz="6" w:space="0"/>
              <w:left w:val="outset" w:color="auto" w:sz="6" w:space="0"/>
              <w:bottom w:val="outset" w:color="auto" w:sz="6" w:space="0"/>
              <w:right w:val="outset" w:color="auto" w:sz="6" w:space="0"/>
            </w:tcBorders>
            <w:vAlign w:val="center"/>
          </w:tcPr>
          <w:p w:rsidR="00352C06" w:rsidP="00B14008" w:rsidRDefault="00352C06" w14:paraId="7BE0D01A"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Must</w:t>
            </w:r>
          </w:p>
        </w:tc>
      </w:tr>
      <w:tr w:rsidRPr="00172B2C" w:rsidR="00352C06" w:rsidTr="00B14008" w14:paraId="6541ED7A" w14:textId="77777777">
        <w:trPr>
          <w:tblCellSpacing w:w="15" w:type="dxa"/>
        </w:trPr>
        <w:tc>
          <w:tcPr>
            <w:tcW w:w="516" w:type="dxa"/>
            <w:tcBorders>
              <w:top w:val="outset" w:color="auto" w:sz="6" w:space="0"/>
              <w:left w:val="outset" w:color="auto" w:sz="6" w:space="0"/>
              <w:bottom w:val="outset" w:color="auto" w:sz="6" w:space="0"/>
              <w:right w:val="outset" w:color="auto" w:sz="6" w:space="0"/>
            </w:tcBorders>
            <w:vAlign w:val="center"/>
          </w:tcPr>
          <w:p w:rsidR="00352C06" w:rsidP="00B14008" w:rsidRDefault="00352C06" w14:paraId="5DD064D8"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NF4</w:t>
            </w:r>
          </w:p>
        </w:tc>
        <w:tc>
          <w:tcPr>
            <w:tcW w:w="3229" w:type="dxa"/>
            <w:tcBorders>
              <w:top w:val="outset" w:color="auto" w:sz="6" w:space="0"/>
              <w:left w:val="outset" w:color="auto" w:sz="6" w:space="0"/>
              <w:bottom w:val="outset" w:color="auto" w:sz="6" w:space="0"/>
              <w:right w:val="outset" w:color="auto" w:sz="6" w:space="0"/>
            </w:tcBorders>
            <w:vAlign w:val="center"/>
          </w:tcPr>
          <w:p w:rsidRPr="00352C06" w:rsidR="00352C06" w:rsidP="00B14008" w:rsidRDefault="00352C06" w14:paraId="1EB98F02"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There must not by any sharp edges on the installation</w:t>
            </w:r>
          </w:p>
        </w:tc>
        <w:tc>
          <w:tcPr>
            <w:tcW w:w="678" w:type="dxa"/>
            <w:tcBorders>
              <w:top w:val="outset" w:color="auto" w:sz="6" w:space="0"/>
              <w:left w:val="outset" w:color="auto" w:sz="6" w:space="0"/>
              <w:bottom w:val="outset" w:color="auto" w:sz="6" w:space="0"/>
              <w:right w:val="outset" w:color="auto" w:sz="6" w:space="0"/>
            </w:tcBorders>
            <w:vAlign w:val="center"/>
          </w:tcPr>
          <w:p w:rsidR="00352C06" w:rsidP="00B14008" w:rsidRDefault="00352C06" w14:paraId="4FAFFFB7"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Team</w:t>
            </w:r>
          </w:p>
        </w:tc>
        <w:tc>
          <w:tcPr>
            <w:tcW w:w="3581" w:type="dxa"/>
            <w:tcBorders>
              <w:top w:val="outset" w:color="auto" w:sz="6" w:space="0"/>
              <w:left w:val="outset" w:color="auto" w:sz="6" w:space="0"/>
              <w:bottom w:val="outset" w:color="auto" w:sz="6" w:space="0"/>
              <w:right w:val="outset" w:color="auto" w:sz="6" w:space="0"/>
            </w:tcBorders>
            <w:vAlign w:val="center"/>
          </w:tcPr>
          <w:p w:rsidRPr="00352C06" w:rsidR="00352C06" w:rsidP="00B14008" w:rsidRDefault="00352C06" w14:paraId="2DF1EDF7"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Because of safety considerations, it’s advised that there are no sharp edges with which a person can cut or harm themselves</w:t>
            </w:r>
          </w:p>
        </w:tc>
        <w:tc>
          <w:tcPr>
            <w:tcW w:w="0" w:type="auto"/>
            <w:tcBorders>
              <w:top w:val="outset" w:color="auto" w:sz="6" w:space="0"/>
              <w:left w:val="outset" w:color="auto" w:sz="6" w:space="0"/>
              <w:bottom w:val="outset" w:color="auto" w:sz="6" w:space="0"/>
              <w:right w:val="outset" w:color="auto" w:sz="6" w:space="0"/>
            </w:tcBorders>
            <w:vAlign w:val="center"/>
          </w:tcPr>
          <w:p w:rsidR="00352C06" w:rsidP="00B14008" w:rsidRDefault="00352C06" w14:paraId="3542F872"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Must</w:t>
            </w:r>
          </w:p>
        </w:tc>
      </w:tr>
      <w:tr w:rsidRPr="00172B2C" w:rsidR="00352C06" w:rsidTr="00B14008" w14:paraId="62103854" w14:textId="77777777">
        <w:trPr>
          <w:tblCellSpacing w:w="15" w:type="dxa"/>
        </w:trPr>
        <w:tc>
          <w:tcPr>
            <w:tcW w:w="516" w:type="dxa"/>
            <w:tcBorders>
              <w:top w:val="outset" w:color="auto" w:sz="6" w:space="0"/>
              <w:left w:val="outset" w:color="auto" w:sz="6" w:space="0"/>
              <w:bottom w:val="outset" w:color="auto" w:sz="6" w:space="0"/>
              <w:right w:val="outset" w:color="auto" w:sz="6" w:space="0"/>
            </w:tcBorders>
            <w:vAlign w:val="center"/>
          </w:tcPr>
          <w:p w:rsidRPr="00172B2C" w:rsidR="00352C06" w:rsidP="00B14008" w:rsidRDefault="00352C06" w14:paraId="2D4046C6"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NF5</w:t>
            </w:r>
          </w:p>
        </w:tc>
        <w:tc>
          <w:tcPr>
            <w:tcW w:w="3229" w:type="dxa"/>
            <w:tcBorders>
              <w:top w:val="outset" w:color="auto" w:sz="6" w:space="0"/>
              <w:left w:val="outset" w:color="auto" w:sz="6" w:space="0"/>
              <w:bottom w:val="outset" w:color="auto" w:sz="6" w:space="0"/>
              <w:right w:val="outset" w:color="auto" w:sz="6" w:space="0"/>
            </w:tcBorders>
            <w:vAlign w:val="center"/>
          </w:tcPr>
          <w:p w:rsidRPr="00352C06" w:rsidR="00352C06" w:rsidP="00B14008" w:rsidRDefault="00352C06" w14:paraId="15E7F186"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The entire installation should be powered by a single 230v, 16A power connection</w:t>
            </w:r>
          </w:p>
        </w:tc>
        <w:tc>
          <w:tcPr>
            <w:tcW w:w="678" w:type="dxa"/>
            <w:tcBorders>
              <w:top w:val="outset" w:color="auto" w:sz="6" w:space="0"/>
              <w:left w:val="outset" w:color="auto" w:sz="6" w:space="0"/>
              <w:bottom w:val="outset" w:color="auto" w:sz="6" w:space="0"/>
              <w:right w:val="outset" w:color="auto" w:sz="6" w:space="0"/>
            </w:tcBorders>
            <w:vAlign w:val="center"/>
          </w:tcPr>
          <w:p w:rsidR="00352C06" w:rsidP="00B14008" w:rsidRDefault="00352C06" w14:paraId="7E29621D"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Team</w:t>
            </w:r>
          </w:p>
        </w:tc>
        <w:tc>
          <w:tcPr>
            <w:tcW w:w="3581" w:type="dxa"/>
            <w:tcBorders>
              <w:top w:val="outset" w:color="auto" w:sz="6" w:space="0"/>
              <w:left w:val="outset" w:color="auto" w:sz="6" w:space="0"/>
              <w:bottom w:val="outset" w:color="auto" w:sz="6" w:space="0"/>
              <w:right w:val="outset" w:color="auto" w:sz="6" w:space="0"/>
            </w:tcBorders>
            <w:vAlign w:val="center"/>
          </w:tcPr>
          <w:p w:rsidRPr="00352C06" w:rsidR="00352C06" w:rsidP="00B14008" w:rsidRDefault="00352C06" w14:paraId="14A5FAD5"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A power connection will be provided by glow. For ease of use it is better if it can be powered by a single circuit breaker, which usually has a limit of 16A</w:t>
            </w:r>
          </w:p>
        </w:tc>
        <w:tc>
          <w:tcPr>
            <w:tcW w:w="0" w:type="auto"/>
            <w:tcBorders>
              <w:top w:val="outset" w:color="auto" w:sz="6" w:space="0"/>
              <w:left w:val="outset" w:color="auto" w:sz="6" w:space="0"/>
              <w:bottom w:val="outset" w:color="auto" w:sz="6" w:space="0"/>
              <w:right w:val="outset" w:color="auto" w:sz="6" w:space="0"/>
            </w:tcBorders>
            <w:vAlign w:val="center"/>
          </w:tcPr>
          <w:p w:rsidR="00352C06" w:rsidP="00B14008" w:rsidRDefault="00352C06" w14:paraId="3E948071"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Should</w:t>
            </w:r>
          </w:p>
        </w:tc>
      </w:tr>
      <w:tr w:rsidRPr="00172B2C" w:rsidR="00352C06" w:rsidTr="00B14008" w14:paraId="3673EE6B" w14:textId="77777777">
        <w:trPr>
          <w:tblCellSpacing w:w="15" w:type="dxa"/>
        </w:trPr>
        <w:tc>
          <w:tcPr>
            <w:tcW w:w="516" w:type="dxa"/>
            <w:tcBorders>
              <w:top w:val="outset" w:color="auto" w:sz="6" w:space="0"/>
              <w:left w:val="outset" w:color="auto" w:sz="6" w:space="0"/>
              <w:bottom w:val="outset" w:color="auto" w:sz="6" w:space="0"/>
              <w:right w:val="outset" w:color="auto" w:sz="6" w:space="0"/>
            </w:tcBorders>
            <w:vAlign w:val="center"/>
          </w:tcPr>
          <w:p w:rsidR="00352C06" w:rsidP="00B14008" w:rsidRDefault="00352C06" w14:paraId="234DE115"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NF6</w:t>
            </w:r>
          </w:p>
        </w:tc>
        <w:tc>
          <w:tcPr>
            <w:tcW w:w="3229" w:type="dxa"/>
            <w:tcBorders>
              <w:top w:val="outset" w:color="auto" w:sz="6" w:space="0"/>
              <w:left w:val="outset" w:color="auto" w:sz="6" w:space="0"/>
              <w:bottom w:val="outset" w:color="auto" w:sz="6" w:space="0"/>
              <w:right w:val="outset" w:color="auto" w:sz="6" w:space="0"/>
            </w:tcBorders>
            <w:vAlign w:val="center"/>
          </w:tcPr>
          <w:p w:rsidRPr="00352C06" w:rsidR="00352C06" w:rsidP="00B14008" w:rsidRDefault="00352C06" w14:paraId="7DC0B20D"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(Overhead only) Overhead connections should be at a minimum height of 2.5m</w:t>
            </w:r>
          </w:p>
        </w:tc>
        <w:tc>
          <w:tcPr>
            <w:tcW w:w="678" w:type="dxa"/>
            <w:tcBorders>
              <w:top w:val="outset" w:color="auto" w:sz="6" w:space="0"/>
              <w:left w:val="outset" w:color="auto" w:sz="6" w:space="0"/>
              <w:bottom w:val="outset" w:color="auto" w:sz="6" w:space="0"/>
              <w:right w:val="outset" w:color="auto" w:sz="6" w:space="0"/>
            </w:tcBorders>
            <w:vAlign w:val="center"/>
          </w:tcPr>
          <w:p w:rsidR="00352C06" w:rsidP="00B14008" w:rsidRDefault="00352C06" w14:paraId="647B8B3D"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Team</w:t>
            </w:r>
          </w:p>
        </w:tc>
        <w:tc>
          <w:tcPr>
            <w:tcW w:w="3581" w:type="dxa"/>
            <w:tcBorders>
              <w:top w:val="outset" w:color="auto" w:sz="6" w:space="0"/>
              <w:left w:val="outset" w:color="auto" w:sz="6" w:space="0"/>
              <w:bottom w:val="outset" w:color="auto" w:sz="6" w:space="0"/>
              <w:right w:val="outset" w:color="auto" w:sz="6" w:space="0"/>
            </w:tcBorders>
            <w:vAlign w:val="center"/>
          </w:tcPr>
          <w:p w:rsidRPr="00352C06" w:rsidR="00352C06" w:rsidP="00B14008" w:rsidRDefault="00352C06" w14:paraId="7299A05D"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To ensure ease of passage it is better if the connections are not in the way of people’s heads</w:t>
            </w:r>
          </w:p>
        </w:tc>
        <w:tc>
          <w:tcPr>
            <w:tcW w:w="0" w:type="auto"/>
            <w:tcBorders>
              <w:top w:val="outset" w:color="auto" w:sz="6" w:space="0"/>
              <w:left w:val="outset" w:color="auto" w:sz="6" w:space="0"/>
              <w:bottom w:val="outset" w:color="auto" w:sz="6" w:space="0"/>
              <w:right w:val="outset" w:color="auto" w:sz="6" w:space="0"/>
            </w:tcBorders>
            <w:vAlign w:val="center"/>
          </w:tcPr>
          <w:p w:rsidR="00352C06" w:rsidP="00B14008" w:rsidRDefault="00352C06" w14:paraId="0AA9FDA2"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Should</w:t>
            </w:r>
          </w:p>
        </w:tc>
      </w:tr>
      <w:tr w:rsidRPr="00172B2C" w:rsidR="00352C06" w:rsidTr="00B14008" w14:paraId="587B9275" w14:textId="77777777">
        <w:trPr>
          <w:tblCellSpacing w:w="15" w:type="dxa"/>
        </w:trPr>
        <w:tc>
          <w:tcPr>
            <w:tcW w:w="516" w:type="dxa"/>
            <w:tcBorders>
              <w:top w:val="outset" w:color="auto" w:sz="6" w:space="0"/>
              <w:left w:val="outset" w:color="auto" w:sz="6" w:space="0"/>
              <w:bottom w:val="outset" w:color="auto" w:sz="6" w:space="0"/>
              <w:right w:val="outset" w:color="auto" w:sz="6" w:space="0"/>
            </w:tcBorders>
            <w:vAlign w:val="center"/>
          </w:tcPr>
          <w:p w:rsidR="00352C06" w:rsidP="00B14008" w:rsidRDefault="00352C06" w14:paraId="188E4C0D"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NF7</w:t>
            </w:r>
          </w:p>
        </w:tc>
        <w:tc>
          <w:tcPr>
            <w:tcW w:w="3229" w:type="dxa"/>
            <w:tcBorders>
              <w:top w:val="outset" w:color="auto" w:sz="6" w:space="0"/>
              <w:left w:val="outset" w:color="auto" w:sz="6" w:space="0"/>
              <w:bottom w:val="outset" w:color="auto" w:sz="6" w:space="0"/>
              <w:right w:val="outset" w:color="auto" w:sz="6" w:space="0"/>
            </w:tcBorders>
            <w:vAlign w:val="center"/>
          </w:tcPr>
          <w:p w:rsidRPr="00352C06" w:rsidR="00352C06" w:rsidP="00B14008" w:rsidRDefault="00352C06" w14:paraId="260845A6"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(on-the-ground only) Connections on the ground needs to be sturdy enough that someone can walk on top of it</w:t>
            </w:r>
          </w:p>
        </w:tc>
        <w:tc>
          <w:tcPr>
            <w:tcW w:w="678" w:type="dxa"/>
            <w:tcBorders>
              <w:top w:val="outset" w:color="auto" w:sz="6" w:space="0"/>
              <w:left w:val="outset" w:color="auto" w:sz="6" w:space="0"/>
              <w:bottom w:val="outset" w:color="auto" w:sz="6" w:space="0"/>
              <w:right w:val="outset" w:color="auto" w:sz="6" w:space="0"/>
            </w:tcBorders>
            <w:vAlign w:val="center"/>
          </w:tcPr>
          <w:p w:rsidR="00352C06" w:rsidP="00B14008" w:rsidRDefault="00352C06" w14:paraId="2664AA41"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Team</w:t>
            </w:r>
          </w:p>
        </w:tc>
        <w:tc>
          <w:tcPr>
            <w:tcW w:w="3581" w:type="dxa"/>
            <w:tcBorders>
              <w:top w:val="outset" w:color="auto" w:sz="6" w:space="0"/>
              <w:left w:val="outset" w:color="auto" w:sz="6" w:space="0"/>
              <w:bottom w:val="outset" w:color="auto" w:sz="6" w:space="0"/>
              <w:right w:val="outset" w:color="auto" w:sz="6" w:space="0"/>
            </w:tcBorders>
            <w:vAlign w:val="center"/>
          </w:tcPr>
          <w:p w:rsidRPr="00352C06" w:rsidR="00352C06" w:rsidP="00B14008" w:rsidRDefault="00352C06" w14:paraId="7EE434E2"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People can accidently step on the connection, so for safety reasons it needs to hold the weight of heavy adult</w:t>
            </w:r>
          </w:p>
        </w:tc>
        <w:tc>
          <w:tcPr>
            <w:tcW w:w="0" w:type="auto"/>
            <w:tcBorders>
              <w:top w:val="outset" w:color="auto" w:sz="6" w:space="0"/>
              <w:left w:val="outset" w:color="auto" w:sz="6" w:space="0"/>
              <w:bottom w:val="outset" w:color="auto" w:sz="6" w:space="0"/>
              <w:right w:val="outset" w:color="auto" w:sz="6" w:space="0"/>
            </w:tcBorders>
            <w:vAlign w:val="center"/>
          </w:tcPr>
          <w:p w:rsidR="00352C06" w:rsidP="00B14008" w:rsidRDefault="00352C06" w14:paraId="13CDC7ED"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Should</w:t>
            </w:r>
          </w:p>
        </w:tc>
      </w:tr>
      <w:tr w:rsidRPr="00172B2C" w:rsidR="00352C06" w:rsidTr="00B14008" w14:paraId="11885980" w14:textId="77777777">
        <w:trPr>
          <w:tblCellSpacing w:w="15" w:type="dxa"/>
        </w:trPr>
        <w:tc>
          <w:tcPr>
            <w:tcW w:w="516" w:type="dxa"/>
            <w:tcBorders>
              <w:top w:val="outset" w:color="auto" w:sz="6" w:space="0"/>
              <w:left w:val="outset" w:color="auto" w:sz="6" w:space="0"/>
              <w:bottom w:val="outset" w:color="auto" w:sz="6" w:space="0"/>
              <w:right w:val="outset" w:color="auto" w:sz="6" w:space="0"/>
            </w:tcBorders>
            <w:vAlign w:val="center"/>
          </w:tcPr>
          <w:p w:rsidR="00352C06" w:rsidP="00B14008" w:rsidRDefault="00352C06" w14:paraId="17AE77A9"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NF8</w:t>
            </w:r>
          </w:p>
        </w:tc>
        <w:tc>
          <w:tcPr>
            <w:tcW w:w="3229" w:type="dxa"/>
            <w:tcBorders>
              <w:top w:val="outset" w:color="auto" w:sz="6" w:space="0"/>
              <w:left w:val="outset" w:color="auto" w:sz="6" w:space="0"/>
              <w:bottom w:val="outset" w:color="auto" w:sz="6" w:space="0"/>
              <w:right w:val="outset" w:color="auto" w:sz="6" w:space="0"/>
            </w:tcBorders>
            <w:vAlign w:val="center"/>
          </w:tcPr>
          <w:p w:rsidRPr="00352C06" w:rsidR="00352C06" w:rsidP="00B14008" w:rsidRDefault="00352C06" w14:paraId="1B314A1D"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(Enterable only) Installation should be wheelchair accessible</w:t>
            </w:r>
          </w:p>
        </w:tc>
        <w:tc>
          <w:tcPr>
            <w:tcW w:w="678" w:type="dxa"/>
            <w:tcBorders>
              <w:top w:val="outset" w:color="auto" w:sz="6" w:space="0"/>
              <w:left w:val="outset" w:color="auto" w:sz="6" w:space="0"/>
              <w:bottom w:val="outset" w:color="auto" w:sz="6" w:space="0"/>
              <w:right w:val="outset" w:color="auto" w:sz="6" w:space="0"/>
            </w:tcBorders>
            <w:vAlign w:val="center"/>
          </w:tcPr>
          <w:p w:rsidR="00352C06" w:rsidP="00B14008" w:rsidRDefault="00352C06" w14:paraId="4CF50B75"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Team</w:t>
            </w:r>
          </w:p>
        </w:tc>
        <w:tc>
          <w:tcPr>
            <w:tcW w:w="3581" w:type="dxa"/>
            <w:tcBorders>
              <w:top w:val="outset" w:color="auto" w:sz="6" w:space="0"/>
              <w:left w:val="outset" w:color="auto" w:sz="6" w:space="0"/>
              <w:bottom w:val="outset" w:color="auto" w:sz="6" w:space="0"/>
              <w:right w:val="outset" w:color="auto" w:sz="6" w:space="0"/>
            </w:tcBorders>
            <w:vAlign w:val="center"/>
          </w:tcPr>
          <w:p w:rsidRPr="00352C06" w:rsidR="00352C06" w:rsidP="00B14008" w:rsidRDefault="00352C06" w14:paraId="6FC567EF"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It is most fun if everyone can enjoy the art installation, also those people who are not as mobile as others and require the help of a wheelchair</w:t>
            </w:r>
          </w:p>
        </w:tc>
        <w:tc>
          <w:tcPr>
            <w:tcW w:w="0" w:type="auto"/>
            <w:tcBorders>
              <w:top w:val="outset" w:color="auto" w:sz="6" w:space="0"/>
              <w:left w:val="outset" w:color="auto" w:sz="6" w:space="0"/>
              <w:bottom w:val="outset" w:color="auto" w:sz="6" w:space="0"/>
              <w:right w:val="outset" w:color="auto" w:sz="6" w:space="0"/>
            </w:tcBorders>
            <w:vAlign w:val="center"/>
          </w:tcPr>
          <w:p w:rsidR="00352C06" w:rsidP="00B14008" w:rsidRDefault="00352C06" w14:paraId="03313344"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Should</w:t>
            </w:r>
          </w:p>
        </w:tc>
      </w:tr>
      <w:tr w:rsidRPr="00172B2C" w:rsidR="00352C06" w:rsidTr="00B14008" w14:paraId="0BE20192" w14:textId="77777777">
        <w:trPr>
          <w:tblCellSpacing w:w="15" w:type="dxa"/>
        </w:trPr>
        <w:tc>
          <w:tcPr>
            <w:tcW w:w="516" w:type="dxa"/>
            <w:tcBorders>
              <w:top w:val="outset" w:color="auto" w:sz="6" w:space="0"/>
              <w:left w:val="outset" w:color="auto" w:sz="6" w:space="0"/>
              <w:bottom w:val="outset" w:color="auto" w:sz="6" w:space="0"/>
              <w:right w:val="outset" w:color="auto" w:sz="6" w:space="0"/>
            </w:tcBorders>
            <w:vAlign w:val="center"/>
          </w:tcPr>
          <w:p w:rsidR="00352C06" w:rsidP="00B14008" w:rsidRDefault="00352C06" w14:paraId="36DE33E8"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NF9</w:t>
            </w:r>
          </w:p>
        </w:tc>
        <w:tc>
          <w:tcPr>
            <w:tcW w:w="3229" w:type="dxa"/>
            <w:tcBorders>
              <w:top w:val="outset" w:color="auto" w:sz="6" w:space="0"/>
              <w:left w:val="outset" w:color="auto" w:sz="6" w:space="0"/>
              <w:bottom w:val="outset" w:color="auto" w:sz="6" w:space="0"/>
              <w:right w:val="outset" w:color="auto" w:sz="6" w:space="0"/>
            </w:tcBorders>
            <w:vAlign w:val="center"/>
          </w:tcPr>
          <w:p w:rsidRPr="00352C06" w:rsidR="00352C06" w:rsidP="00B14008" w:rsidRDefault="00352C06" w14:paraId="057A22CD"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The installation should be sturdy enough to handle inquisitive kids and slightly belligerent students (specifics dependent on design)</w:t>
            </w:r>
          </w:p>
        </w:tc>
        <w:tc>
          <w:tcPr>
            <w:tcW w:w="678" w:type="dxa"/>
            <w:tcBorders>
              <w:top w:val="outset" w:color="auto" w:sz="6" w:space="0"/>
              <w:left w:val="outset" w:color="auto" w:sz="6" w:space="0"/>
              <w:bottom w:val="outset" w:color="auto" w:sz="6" w:space="0"/>
              <w:right w:val="outset" w:color="auto" w:sz="6" w:space="0"/>
            </w:tcBorders>
            <w:vAlign w:val="center"/>
          </w:tcPr>
          <w:p w:rsidR="00352C06" w:rsidP="00B14008" w:rsidRDefault="00352C06" w14:paraId="3995CBF2"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Team</w:t>
            </w:r>
          </w:p>
        </w:tc>
        <w:tc>
          <w:tcPr>
            <w:tcW w:w="3581" w:type="dxa"/>
            <w:tcBorders>
              <w:top w:val="outset" w:color="auto" w:sz="6" w:space="0"/>
              <w:left w:val="outset" w:color="auto" w:sz="6" w:space="0"/>
              <w:bottom w:val="outset" w:color="auto" w:sz="6" w:space="0"/>
              <w:right w:val="outset" w:color="auto" w:sz="6" w:space="0"/>
            </w:tcBorders>
            <w:vAlign w:val="center"/>
          </w:tcPr>
          <w:p w:rsidRPr="00352C06" w:rsidR="00352C06" w:rsidP="00B14008" w:rsidRDefault="00352C06" w14:paraId="42BDC29A"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The model is outside and can be interacted with. If it is within touching range, some people are going to try out what the installation can handle</w:t>
            </w:r>
          </w:p>
        </w:tc>
        <w:tc>
          <w:tcPr>
            <w:tcW w:w="0" w:type="auto"/>
            <w:tcBorders>
              <w:top w:val="outset" w:color="auto" w:sz="6" w:space="0"/>
              <w:left w:val="outset" w:color="auto" w:sz="6" w:space="0"/>
              <w:bottom w:val="outset" w:color="auto" w:sz="6" w:space="0"/>
              <w:right w:val="outset" w:color="auto" w:sz="6" w:space="0"/>
            </w:tcBorders>
            <w:vAlign w:val="center"/>
          </w:tcPr>
          <w:p w:rsidR="00352C06" w:rsidP="00B14008" w:rsidRDefault="00352C06" w14:paraId="04DF76EC"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Should</w:t>
            </w:r>
          </w:p>
        </w:tc>
      </w:tr>
      <w:tr w:rsidRPr="00172B2C" w:rsidR="00352C06" w:rsidTr="00B14008" w14:paraId="07C78A83" w14:textId="77777777">
        <w:trPr>
          <w:tblCellSpacing w:w="15" w:type="dxa"/>
        </w:trPr>
        <w:tc>
          <w:tcPr>
            <w:tcW w:w="516" w:type="dxa"/>
            <w:tcBorders>
              <w:top w:val="outset" w:color="auto" w:sz="6" w:space="0"/>
              <w:left w:val="outset" w:color="auto" w:sz="6" w:space="0"/>
              <w:bottom w:val="outset" w:color="auto" w:sz="6" w:space="0"/>
              <w:right w:val="outset" w:color="auto" w:sz="6" w:space="0"/>
            </w:tcBorders>
            <w:vAlign w:val="center"/>
          </w:tcPr>
          <w:p w:rsidR="00352C06" w:rsidP="00B14008" w:rsidRDefault="00352C06" w14:paraId="7862FC9A"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NF10</w:t>
            </w:r>
          </w:p>
        </w:tc>
        <w:tc>
          <w:tcPr>
            <w:tcW w:w="3229" w:type="dxa"/>
            <w:tcBorders>
              <w:top w:val="outset" w:color="auto" w:sz="6" w:space="0"/>
              <w:left w:val="outset" w:color="auto" w:sz="6" w:space="0"/>
              <w:bottom w:val="outset" w:color="auto" w:sz="6" w:space="0"/>
              <w:right w:val="outset" w:color="auto" w:sz="6" w:space="0"/>
            </w:tcBorders>
            <w:vAlign w:val="center"/>
          </w:tcPr>
          <w:p w:rsidRPr="00352C06" w:rsidR="00352C06" w:rsidP="00B14008" w:rsidRDefault="00352C06" w14:paraId="0881937D"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 xml:space="preserve">The dismantled installation could fit into a standard size shipping container. </w:t>
            </w:r>
          </w:p>
        </w:tc>
        <w:tc>
          <w:tcPr>
            <w:tcW w:w="678" w:type="dxa"/>
            <w:tcBorders>
              <w:top w:val="outset" w:color="auto" w:sz="6" w:space="0"/>
              <w:left w:val="outset" w:color="auto" w:sz="6" w:space="0"/>
              <w:bottom w:val="outset" w:color="auto" w:sz="6" w:space="0"/>
              <w:right w:val="outset" w:color="auto" w:sz="6" w:space="0"/>
            </w:tcBorders>
            <w:vAlign w:val="center"/>
          </w:tcPr>
          <w:p w:rsidR="00352C06" w:rsidP="00B14008" w:rsidRDefault="00352C06" w14:paraId="6E03D97B" w14:textId="77777777">
            <w:pPr>
              <w:spacing w:after="200" w:line="240" w:lineRule="auto"/>
              <w:jc w:val="both"/>
              <w:rPr>
                <w:rFonts w:ascii="Times New Roman" w:hAnsi="Times New Roman" w:eastAsia="Calibri" w:cs="Times New Roman"/>
                <w:sz w:val="20"/>
                <w:szCs w:val="20"/>
              </w:rPr>
            </w:pPr>
            <w:r>
              <w:rPr>
                <w:rFonts w:ascii="Times New Roman" w:hAnsi="Times New Roman" w:eastAsia="Calibri" w:cs="Times New Roman"/>
                <w:sz w:val="20"/>
                <w:szCs w:val="20"/>
              </w:rPr>
              <w:t>Tutor</w:t>
            </w:r>
          </w:p>
        </w:tc>
        <w:tc>
          <w:tcPr>
            <w:tcW w:w="3581" w:type="dxa"/>
            <w:tcBorders>
              <w:top w:val="outset" w:color="auto" w:sz="6" w:space="0"/>
              <w:left w:val="outset" w:color="auto" w:sz="6" w:space="0"/>
              <w:bottom w:val="outset" w:color="auto" w:sz="6" w:space="0"/>
              <w:right w:val="outset" w:color="auto" w:sz="6" w:space="0"/>
            </w:tcBorders>
            <w:vAlign w:val="center"/>
          </w:tcPr>
          <w:p w:rsidRPr="00352C06" w:rsidR="00352C06" w:rsidP="00B14008" w:rsidRDefault="00352C06" w14:paraId="24BB30EE"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The installation might need to be shipped to another light festival, shipping container is the easiest mode of shipping.</w:t>
            </w:r>
          </w:p>
        </w:tc>
        <w:tc>
          <w:tcPr>
            <w:tcW w:w="0" w:type="auto"/>
            <w:tcBorders>
              <w:top w:val="outset" w:color="auto" w:sz="6" w:space="0"/>
              <w:left w:val="outset" w:color="auto" w:sz="6" w:space="0"/>
              <w:bottom w:val="outset" w:color="auto" w:sz="6" w:space="0"/>
              <w:right w:val="outset" w:color="auto" w:sz="6" w:space="0"/>
            </w:tcBorders>
            <w:vAlign w:val="center"/>
          </w:tcPr>
          <w:p w:rsidR="00352C06" w:rsidP="00B14008" w:rsidRDefault="00352C06" w14:paraId="3C50EE02"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Could</w:t>
            </w:r>
          </w:p>
        </w:tc>
      </w:tr>
    </w:tbl>
    <w:p w:rsidRPr="00172B2C" w:rsidR="00352C06" w:rsidP="00352C06" w:rsidRDefault="00352C06" w14:paraId="0D197785" w14:textId="6434216A">
      <w:pPr>
        <w:pStyle w:val="Bijschrift"/>
        <w:rPr>
          <w:rFonts w:ascii="Times New Roman" w:hAnsi="Times New Roman" w:eastAsia="Calibri" w:cs="Times New Roman"/>
          <w:sz w:val="20"/>
          <w:szCs w:val="20"/>
        </w:rPr>
      </w:pPr>
      <w:bookmarkStart w:name="_Ref163119561" w:id="145"/>
      <w:bookmarkStart w:name="_Ref163119555" w:id="146"/>
      <w:bookmarkStart w:name="_Toc169977080" w:id="147"/>
      <w:r>
        <w:t xml:space="preserve">Table </w:t>
      </w:r>
      <w:r>
        <w:fldChar w:fldCharType="begin"/>
      </w:r>
      <w:r>
        <w:instrText xml:space="preserve"> SEQ Table \* ARABIC </w:instrText>
      </w:r>
      <w:r>
        <w:fldChar w:fldCharType="separate"/>
      </w:r>
      <w:r w:rsidR="00CA4841">
        <w:rPr>
          <w:noProof/>
        </w:rPr>
        <w:t>3</w:t>
      </w:r>
      <w:r>
        <w:fldChar w:fldCharType="end"/>
      </w:r>
      <w:bookmarkEnd w:id="145"/>
      <w:r>
        <w:t xml:space="preserve"> Non-functional requirements</w:t>
      </w:r>
      <w:bookmarkEnd w:id="146"/>
      <w:bookmarkEnd w:id="147"/>
    </w:p>
    <w:p w:rsidRPr="00615A0F" w:rsidR="00352C06" w:rsidP="00615A0F" w:rsidRDefault="00352C06" w14:paraId="250AD813" w14:textId="77777777">
      <w:pPr>
        <w:rPr>
          <w:sz w:val="40"/>
          <w:szCs w:val="40"/>
        </w:rPr>
      </w:pPr>
      <w:bookmarkStart w:name="_Toc473115543" w:id="148"/>
      <w:bookmarkStart w:name="_Toc475440733" w:id="149"/>
      <w:r w:rsidRPr="00615A0F">
        <w:rPr>
          <w:sz w:val="40"/>
          <w:szCs w:val="40"/>
        </w:rPr>
        <w:t>7. Constraints</w:t>
      </w:r>
      <w:bookmarkEnd w:id="148"/>
      <w:bookmarkEnd w:id="149"/>
    </w:p>
    <w:p w:rsidRPr="00172B2C" w:rsidR="00352C06" w:rsidP="00352C06" w:rsidRDefault="00352C06" w14:paraId="2C101191" w14:textId="77777777">
      <w:pPr>
        <w:spacing w:after="200" w:line="240" w:lineRule="auto"/>
        <w:rPr>
          <w:rFonts w:ascii="Times New Roman" w:hAnsi="Times New Roman" w:eastAsia="Calibri" w:cs="Times New Roman"/>
          <w:sz w:val="20"/>
          <w:szCs w:val="20"/>
        </w:rPr>
      </w:pPr>
      <w:r w:rsidRPr="00352C06">
        <w:rPr>
          <w:rFonts w:ascii="Times New Roman" w:hAnsi="Times New Roman" w:eastAsia="Calibri" w:cs="Times New Roman"/>
          <w:sz w:val="20"/>
          <w:szCs w:val="20"/>
          <w:lang w:val="en-US"/>
        </w:rPr>
        <w:t xml:space="preserve">Like all projects, there are some constraints which might impact the success of the project. </w:t>
      </w:r>
      <w:r>
        <w:rPr>
          <w:rFonts w:ascii="Times New Roman" w:hAnsi="Times New Roman" w:eastAsia="Calibri" w:cs="Times New Roman"/>
          <w:sz w:val="20"/>
          <w:szCs w:val="20"/>
        </w:rPr>
        <w:t>Mitigation plans are in place to reduce their impact.</w:t>
      </w:r>
    </w:p>
    <w:tbl>
      <w:tblPr>
        <w:tblW w:w="0" w:type="auto"/>
        <w:tblCellSpacing w:w="15" w:type="dxa"/>
        <w:tblBorders>
          <w:top w:val="outset" w:color="auto" w:sz="6" w:space="0"/>
          <w:left w:val="outset" w:color="auto" w:sz="6" w:space="0"/>
          <w:bottom w:val="outset" w:color="auto" w:sz="6" w:space="0"/>
          <w:right w:val="outset" w:color="auto" w:sz="6" w:space="0"/>
        </w:tblBorders>
        <w:tblCellMar>
          <w:top w:w="15" w:type="dxa"/>
          <w:left w:w="15" w:type="dxa"/>
          <w:bottom w:w="15" w:type="dxa"/>
          <w:right w:w="15" w:type="dxa"/>
        </w:tblCellMar>
        <w:tblLook w:val="04A0" w:firstRow="1" w:lastRow="0" w:firstColumn="1" w:lastColumn="0" w:noHBand="0" w:noVBand="1"/>
      </w:tblPr>
      <w:tblGrid>
        <w:gridCol w:w="559"/>
        <w:gridCol w:w="1005"/>
        <w:gridCol w:w="4382"/>
        <w:gridCol w:w="3110"/>
      </w:tblGrid>
      <w:tr w:rsidRPr="00172B2C" w:rsidR="00352C06" w:rsidTr="00B14008" w14:paraId="3AE9A83B" w14:textId="77777777">
        <w:trPr>
          <w:tblCellSpacing w:w="15" w:type="dxa"/>
        </w:trPr>
        <w:tc>
          <w:tcPr>
            <w:tcW w:w="514" w:type="dxa"/>
            <w:tcBorders>
              <w:top w:val="outset" w:color="auto" w:sz="6" w:space="0"/>
              <w:left w:val="outset" w:color="auto" w:sz="6" w:space="0"/>
              <w:bottom w:val="outset" w:color="auto" w:sz="6" w:space="0"/>
              <w:right w:val="outset" w:color="auto" w:sz="6" w:space="0"/>
            </w:tcBorders>
            <w:vAlign w:val="center"/>
            <w:hideMark/>
          </w:tcPr>
          <w:p w:rsidRPr="00172B2C" w:rsidR="00352C06" w:rsidP="00B14008" w:rsidRDefault="00352C06" w14:paraId="7F7EB825" w14:textId="77777777">
            <w:pPr>
              <w:spacing w:after="200" w:line="240" w:lineRule="auto"/>
              <w:rPr>
                <w:rFonts w:ascii="Times New Roman" w:hAnsi="Times New Roman" w:eastAsia="Calibri" w:cs="Times New Roman"/>
                <w:sz w:val="20"/>
                <w:szCs w:val="20"/>
              </w:rPr>
            </w:pPr>
            <w:r w:rsidRPr="00172B2C">
              <w:rPr>
                <w:rFonts w:ascii="Times New Roman" w:hAnsi="Times New Roman" w:eastAsia="Calibri" w:cs="Times New Roman"/>
                <w:sz w:val="20"/>
                <w:szCs w:val="20"/>
              </w:rPr>
              <w:t>ID</w:t>
            </w:r>
          </w:p>
        </w:tc>
        <w:tc>
          <w:tcPr>
            <w:tcW w:w="975" w:type="dxa"/>
            <w:tcBorders>
              <w:top w:val="outset" w:color="auto" w:sz="6" w:space="0"/>
              <w:left w:val="outset" w:color="auto" w:sz="6" w:space="0"/>
              <w:bottom w:val="outset" w:color="auto" w:sz="6" w:space="0"/>
              <w:right w:val="outset" w:color="auto" w:sz="6" w:space="0"/>
            </w:tcBorders>
            <w:vAlign w:val="center"/>
            <w:hideMark/>
          </w:tcPr>
          <w:p w:rsidRPr="00172B2C" w:rsidR="00352C06" w:rsidP="00B14008" w:rsidRDefault="00352C06" w14:paraId="3B6B66CB" w14:textId="77777777">
            <w:pPr>
              <w:spacing w:after="200" w:line="240" w:lineRule="auto"/>
              <w:rPr>
                <w:rFonts w:ascii="Times New Roman" w:hAnsi="Times New Roman" w:eastAsia="Calibri" w:cs="Times New Roman"/>
                <w:sz w:val="20"/>
                <w:szCs w:val="20"/>
              </w:rPr>
            </w:pPr>
            <w:r w:rsidRPr="00172B2C">
              <w:rPr>
                <w:rFonts w:ascii="Times New Roman" w:hAnsi="Times New Roman" w:eastAsia="Calibri" w:cs="Times New Roman"/>
                <w:sz w:val="20"/>
                <w:szCs w:val="20"/>
              </w:rPr>
              <w:t>Constraint</w:t>
            </w:r>
          </w:p>
        </w:tc>
        <w:tc>
          <w:tcPr>
            <w:tcW w:w="4352" w:type="dxa"/>
            <w:tcBorders>
              <w:top w:val="outset" w:color="auto" w:sz="6" w:space="0"/>
              <w:left w:val="outset" w:color="auto" w:sz="6" w:space="0"/>
              <w:bottom w:val="outset" w:color="auto" w:sz="6" w:space="0"/>
              <w:right w:val="outset" w:color="auto" w:sz="6" w:space="0"/>
            </w:tcBorders>
            <w:vAlign w:val="center"/>
            <w:hideMark/>
          </w:tcPr>
          <w:p w:rsidRPr="00172B2C" w:rsidR="00352C06" w:rsidP="00B14008" w:rsidRDefault="00352C06" w14:paraId="22533D42" w14:textId="77777777">
            <w:pPr>
              <w:spacing w:after="200" w:line="240" w:lineRule="auto"/>
              <w:rPr>
                <w:rFonts w:ascii="Times New Roman" w:hAnsi="Times New Roman" w:eastAsia="Calibri" w:cs="Times New Roman"/>
                <w:sz w:val="20"/>
                <w:szCs w:val="20"/>
              </w:rPr>
            </w:pPr>
            <w:r w:rsidRPr="00172B2C">
              <w:rPr>
                <w:rFonts w:ascii="Times New Roman" w:hAnsi="Times New Roman" w:eastAsia="Calibri" w:cs="Times New Roman"/>
                <w:sz w:val="20"/>
                <w:szCs w:val="20"/>
              </w:rPr>
              <w:t>Rationale</w:t>
            </w:r>
          </w:p>
        </w:tc>
        <w:tc>
          <w:tcPr>
            <w:tcW w:w="3065" w:type="dxa"/>
            <w:tcBorders>
              <w:top w:val="outset" w:color="auto" w:sz="6" w:space="0"/>
              <w:left w:val="outset" w:color="auto" w:sz="6" w:space="0"/>
              <w:bottom w:val="outset" w:color="auto" w:sz="6" w:space="0"/>
              <w:right w:val="outset" w:color="auto" w:sz="6" w:space="0"/>
            </w:tcBorders>
          </w:tcPr>
          <w:p w:rsidRPr="00172B2C" w:rsidR="00352C06" w:rsidP="00B14008" w:rsidRDefault="00352C06" w14:paraId="6E61D9B3"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Mitigation</w:t>
            </w:r>
          </w:p>
        </w:tc>
      </w:tr>
      <w:tr w:rsidRPr="00352C06" w:rsidR="00352C06" w:rsidTr="00B14008" w14:paraId="58F2DEFE" w14:textId="77777777">
        <w:trPr>
          <w:tblCellSpacing w:w="15" w:type="dxa"/>
        </w:trPr>
        <w:tc>
          <w:tcPr>
            <w:tcW w:w="514" w:type="dxa"/>
            <w:tcBorders>
              <w:top w:val="outset" w:color="auto" w:sz="6" w:space="0"/>
              <w:left w:val="outset" w:color="auto" w:sz="6" w:space="0"/>
              <w:bottom w:val="outset" w:color="auto" w:sz="6" w:space="0"/>
              <w:right w:val="outset" w:color="auto" w:sz="6" w:space="0"/>
            </w:tcBorders>
            <w:vAlign w:val="center"/>
            <w:hideMark/>
          </w:tcPr>
          <w:p w:rsidRPr="00172B2C" w:rsidR="00352C06" w:rsidP="00B14008" w:rsidRDefault="00352C06" w14:paraId="30E7B12E" w14:textId="77777777">
            <w:pPr>
              <w:spacing w:after="200" w:line="240" w:lineRule="auto"/>
              <w:rPr>
                <w:rFonts w:ascii="Times New Roman" w:hAnsi="Times New Roman" w:eastAsia="Calibri" w:cs="Times New Roman"/>
                <w:sz w:val="20"/>
                <w:szCs w:val="20"/>
              </w:rPr>
            </w:pPr>
            <w:r w:rsidRPr="00172B2C">
              <w:rPr>
                <w:rFonts w:ascii="Times New Roman" w:hAnsi="Times New Roman" w:eastAsia="Calibri" w:cs="Times New Roman"/>
                <w:sz w:val="20"/>
                <w:szCs w:val="20"/>
              </w:rPr>
              <w:t>C1</w:t>
            </w:r>
          </w:p>
        </w:tc>
        <w:tc>
          <w:tcPr>
            <w:tcW w:w="975" w:type="dxa"/>
            <w:tcBorders>
              <w:top w:val="outset" w:color="auto" w:sz="6" w:space="0"/>
              <w:left w:val="outset" w:color="auto" w:sz="6" w:space="0"/>
              <w:bottom w:val="outset" w:color="auto" w:sz="6" w:space="0"/>
              <w:right w:val="outset" w:color="auto" w:sz="6" w:space="0"/>
            </w:tcBorders>
            <w:vAlign w:val="center"/>
            <w:hideMark/>
          </w:tcPr>
          <w:p w:rsidRPr="00172B2C" w:rsidR="00352C06" w:rsidP="00B14008" w:rsidRDefault="00352C06" w14:paraId="43851212"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Time</w:t>
            </w:r>
          </w:p>
        </w:tc>
        <w:tc>
          <w:tcPr>
            <w:tcW w:w="4352" w:type="dxa"/>
            <w:tcBorders>
              <w:top w:val="outset" w:color="auto" w:sz="6" w:space="0"/>
              <w:left w:val="outset" w:color="auto" w:sz="6" w:space="0"/>
              <w:bottom w:val="outset" w:color="auto" w:sz="6" w:space="0"/>
              <w:right w:val="outset" w:color="auto" w:sz="6" w:space="0"/>
            </w:tcBorders>
            <w:vAlign w:val="center"/>
            <w:hideMark/>
          </w:tcPr>
          <w:p w:rsidRPr="00352C06" w:rsidR="00352C06" w:rsidP="00B14008" w:rsidRDefault="00352C06" w14:paraId="631306A4"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There are multiple deadlines which should not be breached. The crew working on the project next semester only has limited time to upscale the project to the final iteration.</w:t>
            </w:r>
          </w:p>
        </w:tc>
        <w:tc>
          <w:tcPr>
            <w:tcW w:w="3065" w:type="dxa"/>
            <w:tcBorders>
              <w:top w:val="outset" w:color="auto" w:sz="6" w:space="0"/>
              <w:left w:val="outset" w:color="auto" w:sz="6" w:space="0"/>
              <w:bottom w:val="outset" w:color="auto" w:sz="6" w:space="0"/>
              <w:right w:val="outset" w:color="auto" w:sz="6" w:space="0"/>
            </w:tcBorders>
          </w:tcPr>
          <w:p w:rsidRPr="00352C06" w:rsidR="00352C06" w:rsidP="00B14008" w:rsidRDefault="00352C06" w14:paraId="6BF2B411"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Keeping on top of the progress of the project, making sure no deadlines are breached so that the next team can get right into upscaling</w:t>
            </w:r>
          </w:p>
        </w:tc>
      </w:tr>
      <w:tr w:rsidRPr="00352C06" w:rsidR="00352C06" w:rsidTr="00B14008" w14:paraId="683AC3CF" w14:textId="77777777">
        <w:trPr>
          <w:tblCellSpacing w:w="15" w:type="dxa"/>
        </w:trPr>
        <w:tc>
          <w:tcPr>
            <w:tcW w:w="514" w:type="dxa"/>
            <w:tcBorders>
              <w:top w:val="outset" w:color="auto" w:sz="6" w:space="0"/>
              <w:left w:val="outset" w:color="auto" w:sz="6" w:space="0"/>
              <w:bottom w:val="outset" w:color="auto" w:sz="6" w:space="0"/>
              <w:right w:val="outset" w:color="auto" w:sz="6" w:space="0"/>
            </w:tcBorders>
            <w:vAlign w:val="center"/>
          </w:tcPr>
          <w:p w:rsidRPr="00172B2C" w:rsidR="00352C06" w:rsidP="00B14008" w:rsidRDefault="00352C06" w14:paraId="7861A8FC"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C2</w:t>
            </w:r>
          </w:p>
        </w:tc>
        <w:tc>
          <w:tcPr>
            <w:tcW w:w="975" w:type="dxa"/>
            <w:tcBorders>
              <w:top w:val="outset" w:color="auto" w:sz="6" w:space="0"/>
              <w:left w:val="outset" w:color="auto" w:sz="6" w:space="0"/>
              <w:bottom w:val="outset" w:color="auto" w:sz="6" w:space="0"/>
              <w:right w:val="outset" w:color="auto" w:sz="6" w:space="0"/>
            </w:tcBorders>
            <w:vAlign w:val="center"/>
          </w:tcPr>
          <w:p w:rsidRPr="00172B2C" w:rsidR="00352C06" w:rsidP="00B14008" w:rsidRDefault="00352C06" w14:paraId="559CCF45"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Budget</w:t>
            </w:r>
          </w:p>
        </w:tc>
        <w:tc>
          <w:tcPr>
            <w:tcW w:w="4352" w:type="dxa"/>
            <w:tcBorders>
              <w:top w:val="outset" w:color="auto" w:sz="6" w:space="0"/>
              <w:left w:val="outset" w:color="auto" w:sz="6" w:space="0"/>
              <w:bottom w:val="outset" w:color="auto" w:sz="6" w:space="0"/>
              <w:right w:val="outset" w:color="auto" w:sz="6" w:space="0"/>
            </w:tcBorders>
            <w:vAlign w:val="center"/>
          </w:tcPr>
          <w:p w:rsidRPr="00352C06" w:rsidR="00352C06" w:rsidP="00B14008" w:rsidRDefault="00352C06" w14:paraId="7BC8707D"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 xml:space="preserve">Fontys Engineering has only budgeted a specific amount of money at the start of the year, in the case of this year about €3000. </w:t>
            </w:r>
          </w:p>
        </w:tc>
        <w:tc>
          <w:tcPr>
            <w:tcW w:w="3065" w:type="dxa"/>
            <w:tcBorders>
              <w:top w:val="outset" w:color="auto" w:sz="6" w:space="0"/>
              <w:left w:val="outset" w:color="auto" w:sz="6" w:space="0"/>
              <w:bottom w:val="outset" w:color="auto" w:sz="6" w:space="0"/>
              <w:right w:val="outset" w:color="auto" w:sz="6" w:space="0"/>
            </w:tcBorders>
          </w:tcPr>
          <w:p w:rsidRPr="00352C06" w:rsidR="00352C06" w:rsidP="00B14008" w:rsidRDefault="00352C06" w14:paraId="5390773A"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Find sponsors and do some “creative accounting”(other option: Strategically Transfer Equipment to Alternate Locations)</w:t>
            </w:r>
          </w:p>
        </w:tc>
      </w:tr>
      <w:tr w:rsidRPr="00352C06" w:rsidR="00352C06" w:rsidTr="00B14008" w14:paraId="474AF868" w14:textId="77777777">
        <w:trPr>
          <w:tblCellSpacing w:w="15" w:type="dxa"/>
        </w:trPr>
        <w:tc>
          <w:tcPr>
            <w:tcW w:w="514" w:type="dxa"/>
            <w:tcBorders>
              <w:top w:val="outset" w:color="auto" w:sz="6" w:space="0"/>
              <w:left w:val="outset" w:color="auto" w:sz="6" w:space="0"/>
              <w:bottom w:val="outset" w:color="auto" w:sz="6" w:space="0"/>
              <w:right w:val="outset" w:color="auto" w:sz="6" w:space="0"/>
            </w:tcBorders>
            <w:vAlign w:val="center"/>
          </w:tcPr>
          <w:p w:rsidRPr="00172B2C" w:rsidR="00352C06" w:rsidP="00B14008" w:rsidRDefault="00352C06" w14:paraId="3176D0F0"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C3</w:t>
            </w:r>
          </w:p>
        </w:tc>
        <w:tc>
          <w:tcPr>
            <w:tcW w:w="975" w:type="dxa"/>
            <w:tcBorders>
              <w:top w:val="outset" w:color="auto" w:sz="6" w:space="0"/>
              <w:left w:val="outset" w:color="auto" w:sz="6" w:space="0"/>
              <w:bottom w:val="outset" w:color="auto" w:sz="6" w:space="0"/>
              <w:right w:val="outset" w:color="auto" w:sz="6" w:space="0"/>
            </w:tcBorders>
            <w:vAlign w:val="center"/>
          </w:tcPr>
          <w:p w:rsidRPr="00172B2C" w:rsidR="00352C06" w:rsidP="00B14008" w:rsidRDefault="00352C06" w14:paraId="363A60E1" w14:textId="77777777">
            <w:pPr>
              <w:spacing w:after="200" w:line="240" w:lineRule="auto"/>
              <w:rPr>
                <w:rFonts w:ascii="Times New Roman" w:hAnsi="Times New Roman" w:eastAsia="Calibri" w:cs="Times New Roman"/>
                <w:sz w:val="20"/>
                <w:szCs w:val="20"/>
              </w:rPr>
            </w:pPr>
            <w:r>
              <w:rPr>
                <w:rFonts w:ascii="Times New Roman" w:hAnsi="Times New Roman" w:eastAsia="Calibri" w:cs="Times New Roman"/>
                <w:sz w:val="20"/>
                <w:szCs w:val="20"/>
              </w:rPr>
              <w:t>Material and tools</w:t>
            </w:r>
          </w:p>
        </w:tc>
        <w:tc>
          <w:tcPr>
            <w:tcW w:w="4352" w:type="dxa"/>
            <w:tcBorders>
              <w:top w:val="outset" w:color="auto" w:sz="6" w:space="0"/>
              <w:left w:val="outset" w:color="auto" w:sz="6" w:space="0"/>
              <w:bottom w:val="outset" w:color="auto" w:sz="6" w:space="0"/>
              <w:right w:val="outset" w:color="auto" w:sz="6" w:space="0"/>
            </w:tcBorders>
            <w:vAlign w:val="center"/>
          </w:tcPr>
          <w:p w:rsidRPr="00352C06" w:rsidR="00352C06" w:rsidP="00B14008" w:rsidRDefault="00352C06" w14:paraId="78A35B78"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 xml:space="preserve">Fontys Engineering Eindhoven (Nexus) has limited resources in some aspects. Components and machines might not be freely available during the prototyping phase.  </w:t>
            </w:r>
          </w:p>
        </w:tc>
        <w:tc>
          <w:tcPr>
            <w:tcW w:w="3065" w:type="dxa"/>
            <w:tcBorders>
              <w:top w:val="outset" w:color="auto" w:sz="6" w:space="0"/>
              <w:left w:val="outset" w:color="auto" w:sz="6" w:space="0"/>
              <w:bottom w:val="outset" w:color="auto" w:sz="6" w:space="0"/>
              <w:right w:val="outset" w:color="auto" w:sz="6" w:space="0"/>
            </w:tcBorders>
          </w:tcPr>
          <w:p w:rsidRPr="00352C06" w:rsidR="00352C06" w:rsidP="00B14008" w:rsidRDefault="00352C06" w14:paraId="2DF91297"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 xml:space="preserve">Visit other Fontys locations which might have tools and materials required during the prototyping phase. </w:t>
            </w:r>
          </w:p>
        </w:tc>
      </w:tr>
    </w:tbl>
    <w:p w:rsidRPr="00352C06" w:rsidR="00352C06" w:rsidP="00352C06" w:rsidRDefault="00352C06" w14:paraId="2228878C" w14:textId="10F99D84">
      <w:pPr>
        <w:pStyle w:val="Bijschrift"/>
        <w:rPr>
          <w:rFonts w:ascii="Times New Roman" w:hAnsi="Times New Roman" w:eastAsia="Calibri" w:cs="Times New Roman"/>
          <w:sz w:val="20"/>
          <w:szCs w:val="20"/>
          <w:lang w:val="en-US"/>
        </w:rPr>
      </w:pPr>
      <w:bookmarkStart w:name="_Toc169977081" w:id="150"/>
      <w:r w:rsidRPr="00352C06">
        <w:rPr>
          <w:lang w:val="en-US"/>
        </w:rPr>
        <w:t xml:space="preserve">Table </w:t>
      </w:r>
      <w:r>
        <w:fldChar w:fldCharType="begin"/>
      </w:r>
      <w:r w:rsidRPr="00352C06">
        <w:rPr>
          <w:lang w:val="en-US"/>
        </w:rPr>
        <w:instrText xml:space="preserve"> SEQ Table \* ARABIC </w:instrText>
      </w:r>
      <w:r>
        <w:fldChar w:fldCharType="separate"/>
      </w:r>
      <w:r w:rsidR="00CA4841">
        <w:rPr>
          <w:noProof/>
          <w:lang w:val="en-US"/>
        </w:rPr>
        <w:t>4</w:t>
      </w:r>
      <w:r>
        <w:fldChar w:fldCharType="end"/>
      </w:r>
      <w:r w:rsidRPr="00352C06">
        <w:rPr>
          <w:lang w:val="en-US"/>
        </w:rPr>
        <w:t xml:space="preserve"> Constraints</w:t>
      </w:r>
      <w:bookmarkEnd w:id="150"/>
    </w:p>
    <w:p w:rsidRPr="00EE61FF" w:rsidR="00352C06" w:rsidP="00615A0F" w:rsidRDefault="00352C06" w14:paraId="07E4D091" w14:textId="77777777">
      <w:pPr>
        <w:rPr>
          <w:sz w:val="40"/>
          <w:szCs w:val="40"/>
          <w:lang w:val="en-US"/>
        </w:rPr>
      </w:pPr>
      <w:bookmarkStart w:name="_Toc473115545" w:id="151"/>
      <w:bookmarkStart w:name="_Toc475440735" w:id="152"/>
      <w:r w:rsidRPr="00615A0F">
        <w:rPr>
          <w:sz w:val="40"/>
          <w:szCs w:val="40"/>
          <w:lang w:val="en-US"/>
        </w:rPr>
        <w:t>8. References</w:t>
      </w:r>
      <w:bookmarkEnd w:id="151"/>
      <w:bookmarkEnd w:id="152"/>
    </w:p>
    <w:p w:rsidRPr="00352C06" w:rsidR="00352C06" w:rsidP="00352C06" w:rsidRDefault="00352C06" w14:paraId="702201D2" w14:textId="75F80DDF">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 xml:space="preserve">The document(s) in </w:t>
      </w:r>
      <w:r>
        <w:rPr>
          <w:rFonts w:ascii="Times New Roman" w:hAnsi="Times New Roman" w:eastAsia="Calibri" w:cs="Times New Roman"/>
          <w:sz w:val="20"/>
          <w:szCs w:val="20"/>
        </w:rPr>
        <w:fldChar w:fldCharType="begin"/>
      </w:r>
      <w:r w:rsidRPr="00352C06">
        <w:rPr>
          <w:rFonts w:ascii="Times New Roman" w:hAnsi="Times New Roman" w:eastAsia="Calibri" w:cs="Times New Roman"/>
          <w:sz w:val="20"/>
          <w:szCs w:val="20"/>
          <w:lang w:val="en-US"/>
        </w:rPr>
        <w:instrText xml:space="preserve"> REF _Ref163119891 \h  \* MERGEFORMAT </w:instrText>
      </w:r>
      <w:r>
        <w:rPr>
          <w:rFonts w:ascii="Times New Roman" w:hAnsi="Times New Roman" w:eastAsia="Calibri" w:cs="Times New Roman"/>
          <w:sz w:val="20"/>
          <w:szCs w:val="20"/>
        </w:rPr>
      </w:r>
      <w:r>
        <w:rPr>
          <w:rFonts w:ascii="Times New Roman" w:hAnsi="Times New Roman" w:eastAsia="Calibri" w:cs="Times New Roman"/>
          <w:sz w:val="20"/>
          <w:szCs w:val="20"/>
        </w:rPr>
        <w:fldChar w:fldCharType="separate"/>
      </w:r>
      <w:r w:rsidRPr="007C0BA5" w:rsidR="00CA4841">
        <w:rPr>
          <w:lang w:val="en-US"/>
        </w:rPr>
        <w:t xml:space="preserve">Table </w:t>
      </w:r>
      <w:r w:rsidR="00CA4841">
        <w:rPr>
          <w:noProof/>
          <w:lang w:val="en-US"/>
        </w:rPr>
        <w:t>5</w:t>
      </w:r>
      <w:r>
        <w:rPr>
          <w:rFonts w:ascii="Times New Roman" w:hAnsi="Times New Roman" w:eastAsia="Calibri" w:cs="Times New Roman"/>
          <w:sz w:val="20"/>
          <w:szCs w:val="20"/>
        </w:rPr>
        <w:fldChar w:fldCharType="end"/>
      </w:r>
      <w:r w:rsidRPr="00352C06">
        <w:rPr>
          <w:rFonts w:ascii="Times New Roman" w:hAnsi="Times New Roman" w:eastAsia="Calibri" w:cs="Times New Roman"/>
          <w:sz w:val="20"/>
          <w:szCs w:val="20"/>
          <w:lang w:val="en-US"/>
        </w:rPr>
        <w:t xml:space="preserve"> have been used in the creation of the requirements of the SRD.  </w:t>
      </w:r>
    </w:p>
    <w:tbl>
      <w:tblPr>
        <w:tblW w:w="0" w:type="auto"/>
        <w:tblCellSpacing w:w="15" w:type="dxa"/>
        <w:tblBorders>
          <w:top w:val="outset" w:color="auto" w:sz="6" w:space="0"/>
          <w:left w:val="outset" w:color="auto" w:sz="6" w:space="0"/>
          <w:bottom w:val="outset" w:color="auto" w:sz="6" w:space="0"/>
          <w:right w:val="outset" w:color="auto" w:sz="6" w:space="0"/>
        </w:tblBorders>
        <w:tblCellMar>
          <w:top w:w="15" w:type="dxa"/>
          <w:left w:w="15" w:type="dxa"/>
          <w:bottom w:w="15" w:type="dxa"/>
          <w:right w:w="15" w:type="dxa"/>
        </w:tblCellMar>
        <w:tblLook w:val="04A0" w:firstRow="1" w:lastRow="0" w:firstColumn="1" w:lastColumn="0" w:noHBand="0" w:noVBand="1"/>
      </w:tblPr>
      <w:tblGrid>
        <w:gridCol w:w="4483"/>
        <w:gridCol w:w="3544"/>
      </w:tblGrid>
      <w:tr w:rsidRPr="00352C06" w:rsidR="00352C06" w:rsidTr="00B14008" w14:paraId="0528E42C" w14:textId="77777777">
        <w:trPr>
          <w:tblCellSpacing w:w="15" w:type="dxa"/>
        </w:trPr>
        <w:tc>
          <w:tcPr>
            <w:tcW w:w="0" w:type="auto"/>
            <w:tcBorders>
              <w:top w:val="outset" w:color="auto" w:sz="6" w:space="0"/>
              <w:left w:val="outset" w:color="auto" w:sz="6" w:space="0"/>
              <w:bottom w:val="outset" w:color="auto" w:sz="6" w:space="0"/>
              <w:right w:val="outset" w:color="auto" w:sz="6" w:space="0"/>
            </w:tcBorders>
            <w:vAlign w:val="center"/>
            <w:hideMark/>
          </w:tcPr>
          <w:p w:rsidRPr="00172B2C" w:rsidR="00352C06" w:rsidP="00B14008" w:rsidRDefault="00352C06" w14:paraId="63ACC980" w14:textId="77777777">
            <w:pPr>
              <w:spacing w:after="200" w:line="240" w:lineRule="auto"/>
              <w:jc w:val="both"/>
              <w:rPr>
                <w:rFonts w:ascii="Times New Roman" w:hAnsi="Times New Roman" w:eastAsia="Calibri" w:cs="Times New Roman"/>
                <w:sz w:val="20"/>
                <w:szCs w:val="20"/>
              </w:rPr>
            </w:pPr>
            <w:r w:rsidRPr="00172B2C">
              <w:rPr>
                <w:rFonts w:ascii="Times New Roman" w:hAnsi="Times New Roman" w:eastAsia="Calibri" w:cs="Times New Roman"/>
                <w:sz w:val="20"/>
                <w:szCs w:val="20"/>
              </w:rPr>
              <w:t>Name of the document</w:t>
            </w:r>
          </w:p>
        </w:tc>
        <w:tc>
          <w:tcPr>
            <w:tcW w:w="0" w:type="auto"/>
            <w:tcBorders>
              <w:top w:val="outset" w:color="auto" w:sz="6" w:space="0"/>
              <w:left w:val="outset" w:color="auto" w:sz="6" w:space="0"/>
              <w:bottom w:val="outset" w:color="auto" w:sz="6" w:space="0"/>
              <w:right w:val="outset" w:color="auto" w:sz="6" w:space="0"/>
            </w:tcBorders>
            <w:vAlign w:val="center"/>
            <w:hideMark/>
          </w:tcPr>
          <w:p w:rsidRPr="00352C06" w:rsidR="00352C06" w:rsidP="00B14008" w:rsidRDefault="00352C06" w14:paraId="76BB2936"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Short description of the document contents</w:t>
            </w:r>
          </w:p>
        </w:tc>
      </w:tr>
      <w:tr w:rsidRPr="00352C06" w:rsidR="00352C06" w:rsidTr="00B14008" w14:paraId="4E0DFCC6" w14:textId="77777777">
        <w:trPr>
          <w:tblCellSpacing w:w="15" w:type="dxa"/>
        </w:trPr>
        <w:tc>
          <w:tcPr>
            <w:tcW w:w="0" w:type="auto"/>
            <w:tcBorders>
              <w:top w:val="outset" w:color="auto" w:sz="6" w:space="0"/>
              <w:left w:val="outset" w:color="auto" w:sz="6" w:space="0"/>
              <w:bottom w:val="outset" w:color="auto" w:sz="6" w:space="0"/>
              <w:right w:val="outset" w:color="auto" w:sz="6" w:space="0"/>
            </w:tcBorders>
            <w:vAlign w:val="center"/>
            <w:hideMark/>
          </w:tcPr>
          <w:p w:rsidRPr="00352C06" w:rsidR="00352C06" w:rsidP="00B14008" w:rsidRDefault="00352C06" w14:paraId="0CC620AA" w14:textId="77777777">
            <w:pPr>
              <w:spacing w:after="200" w:line="240" w:lineRule="auto"/>
              <w:jc w:val="both"/>
              <w:rPr>
                <w:rFonts w:ascii="Times New Roman" w:hAnsi="Times New Roman" w:eastAsia="Calibri" w:cs="Times New Roman"/>
                <w:sz w:val="20"/>
                <w:szCs w:val="20"/>
                <w:lang w:val="en-US"/>
              </w:rPr>
            </w:pPr>
            <w:r w:rsidRPr="00352C06">
              <w:rPr>
                <w:color w:val="000000"/>
                <w:lang w:val="en-US"/>
              </w:rPr>
              <w:t>BeCreative Project Proposal - Glow 2022.pdf</w:t>
            </w:r>
          </w:p>
        </w:tc>
        <w:tc>
          <w:tcPr>
            <w:tcW w:w="0" w:type="auto"/>
            <w:tcBorders>
              <w:top w:val="outset" w:color="auto" w:sz="6" w:space="0"/>
              <w:left w:val="outset" w:color="auto" w:sz="6" w:space="0"/>
              <w:bottom w:val="outset" w:color="auto" w:sz="6" w:space="0"/>
              <w:right w:val="outset" w:color="auto" w:sz="6" w:space="0"/>
            </w:tcBorders>
            <w:vAlign w:val="center"/>
            <w:hideMark/>
          </w:tcPr>
          <w:p w:rsidRPr="00352C06" w:rsidR="00352C06" w:rsidP="00B14008" w:rsidRDefault="00352C06" w14:paraId="27DFC179" w14:textId="77777777">
            <w:pPr>
              <w:spacing w:after="200" w:line="240" w:lineRule="auto"/>
              <w:jc w:val="both"/>
              <w:rPr>
                <w:rFonts w:ascii="Times New Roman" w:hAnsi="Times New Roman" w:eastAsia="Calibri" w:cs="Times New Roman"/>
                <w:sz w:val="20"/>
                <w:szCs w:val="20"/>
                <w:lang w:val="en-US"/>
              </w:rPr>
            </w:pPr>
            <w:r w:rsidRPr="00352C06">
              <w:rPr>
                <w:rFonts w:ascii="Times New Roman" w:hAnsi="Times New Roman" w:eastAsia="Calibri" w:cs="Times New Roman"/>
                <w:sz w:val="20"/>
                <w:szCs w:val="20"/>
                <w:lang w:val="en-US"/>
              </w:rPr>
              <w:t xml:space="preserve">This document contains user requirements </w:t>
            </w:r>
          </w:p>
        </w:tc>
      </w:tr>
      <w:tr w:rsidRPr="00352C06" w:rsidR="00352C06" w:rsidTr="00B14008" w14:paraId="0E79EBC1" w14:textId="77777777">
        <w:trPr>
          <w:tblCellSpacing w:w="15" w:type="dxa"/>
        </w:trPr>
        <w:tc>
          <w:tcPr>
            <w:tcW w:w="0" w:type="auto"/>
            <w:tcBorders>
              <w:top w:val="outset" w:color="auto" w:sz="6" w:space="0"/>
              <w:left w:val="outset" w:color="auto" w:sz="6" w:space="0"/>
              <w:bottom w:val="outset" w:color="auto" w:sz="6" w:space="0"/>
              <w:right w:val="outset" w:color="auto" w:sz="6" w:space="0"/>
            </w:tcBorders>
            <w:vAlign w:val="center"/>
            <w:hideMark/>
          </w:tcPr>
          <w:p w:rsidRPr="00352C06" w:rsidR="00352C06" w:rsidP="00B14008" w:rsidRDefault="00352C06" w14:paraId="09A70C27" w14:textId="77777777">
            <w:pPr>
              <w:spacing w:after="200" w:line="240" w:lineRule="auto"/>
              <w:jc w:val="both"/>
              <w:rPr>
                <w:rFonts w:ascii="Times New Roman" w:hAnsi="Times New Roman" w:eastAsia="Calibri" w:cs="Times New Roman"/>
                <w:sz w:val="20"/>
                <w:szCs w:val="20"/>
                <w:lang w:val="en-US"/>
              </w:rPr>
            </w:pPr>
          </w:p>
        </w:tc>
        <w:tc>
          <w:tcPr>
            <w:tcW w:w="0" w:type="auto"/>
            <w:tcBorders>
              <w:top w:val="outset" w:color="auto" w:sz="6" w:space="0"/>
              <w:left w:val="outset" w:color="auto" w:sz="6" w:space="0"/>
              <w:bottom w:val="outset" w:color="auto" w:sz="6" w:space="0"/>
              <w:right w:val="outset" w:color="auto" w:sz="6" w:space="0"/>
            </w:tcBorders>
            <w:vAlign w:val="center"/>
            <w:hideMark/>
          </w:tcPr>
          <w:p w:rsidRPr="00352C06" w:rsidR="00352C06" w:rsidP="00B14008" w:rsidRDefault="00352C06" w14:paraId="6889EDEF" w14:textId="77777777">
            <w:pPr>
              <w:keepNext/>
              <w:spacing w:after="200" w:line="240" w:lineRule="auto"/>
              <w:jc w:val="both"/>
              <w:rPr>
                <w:rFonts w:ascii="Times New Roman" w:hAnsi="Times New Roman" w:eastAsia="Calibri" w:cs="Times New Roman"/>
                <w:sz w:val="20"/>
                <w:szCs w:val="20"/>
                <w:lang w:val="en-US"/>
              </w:rPr>
            </w:pPr>
          </w:p>
        </w:tc>
      </w:tr>
    </w:tbl>
    <w:p w:rsidRPr="007C0BA5" w:rsidR="00352C06" w:rsidP="00352C06" w:rsidRDefault="00352C06" w14:paraId="7655FD3D" w14:textId="7D1085DA">
      <w:pPr>
        <w:pStyle w:val="Bijschrift"/>
        <w:jc w:val="both"/>
        <w:rPr>
          <w:lang w:val="en-US"/>
        </w:rPr>
      </w:pPr>
      <w:bookmarkStart w:name="_Ref163119891" w:id="153"/>
      <w:bookmarkStart w:name="_Toc473115546" w:id="154"/>
      <w:bookmarkStart w:name="_Toc475440736" w:id="155"/>
      <w:bookmarkStart w:name="_Toc169977082" w:id="156"/>
      <w:r w:rsidRPr="007C0BA5">
        <w:rPr>
          <w:lang w:val="en-US"/>
        </w:rPr>
        <w:t xml:space="preserve">Table </w:t>
      </w:r>
      <w:r>
        <w:fldChar w:fldCharType="begin"/>
      </w:r>
      <w:r w:rsidRPr="007C0BA5">
        <w:rPr>
          <w:lang w:val="en-US"/>
        </w:rPr>
        <w:instrText xml:space="preserve"> SEQ Table \* ARABIC </w:instrText>
      </w:r>
      <w:r>
        <w:fldChar w:fldCharType="separate"/>
      </w:r>
      <w:r w:rsidR="00CA4841">
        <w:rPr>
          <w:noProof/>
          <w:lang w:val="en-US"/>
        </w:rPr>
        <w:t>5</w:t>
      </w:r>
      <w:r>
        <w:fldChar w:fldCharType="end"/>
      </w:r>
      <w:bookmarkEnd w:id="153"/>
      <w:r w:rsidRPr="007C0BA5">
        <w:rPr>
          <w:lang w:val="en-US"/>
        </w:rPr>
        <w:t xml:space="preserve"> Reference document</w:t>
      </w:r>
      <w:bookmarkEnd w:id="154"/>
      <w:bookmarkEnd w:id="155"/>
      <w:bookmarkEnd w:id="156"/>
    </w:p>
    <w:p w:rsidRPr="00D16298" w:rsidR="00DC4B00" w:rsidP="00DC4B00" w:rsidRDefault="00DC4B00" w14:paraId="59786FFC" w14:textId="77777777">
      <w:pPr>
        <w:pStyle w:val="paragraph"/>
        <w:spacing w:before="0" w:beforeAutospacing="0" w:after="0" w:afterAutospacing="0"/>
        <w:textAlignment w:val="baseline"/>
        <w:rPr>
          <w:rStyle w:val="eop"/>
          <w:rFonts w:ascii="Arial" w:hAnsi="Arial" w:cs="Arial" w:eastAsiaTheme="majorEastAsia"/>
          <w:sz w:val="28"/>
          <w:szCs w:val="28"/>
        </w:rPr>
      </w:pPr>
    </w:p>
    <w:p w:rsidR="007117EE" w:rsidRDefault="007117EE" w14:paraId="462B246B" w14:textId="77777777">
      <w:pPr>
        <w:rPr>
          <w:rFonts w:ascii="Aptos Display" w:hAnsi="Aptos Display" w:eastAsia="Aptos Display" w:cs="Aptos Display"/>
          <w:color w:val="0F4761"/>
          <w:sz w:val="26"/>
          <w:szCs w:val="26"/>
        </w:rPr>
      </w:pPr>
      <w:r>
        <w:rPr>
          <w:rFonts w:ascii="Aptos Display" w:hAnsi="Aptos Display" w:eastAsia="Aptos Display" w:cs="Aptos Display"/>
          <w:color w:val="0F4761"/>
          <w:sz w:val="26"/>
          <w:szCs w:val="26"/>
        </w:rPr>
        <w:br w:type="page"/>
      </w:r>
    </w:p>
    <w:p w:rsidRPr="00DC4B00" w:rsidR="00C60899" w:rsidP="003668C8" w:rsidRDefault="2B859BB0" w14:paraId="5A131679" w14:textId="7689AE4D">
      <w:pPr>
        <w:pStyle w:val="Kop2"/>
      </w:pPr>
      <w:bookmarkStart w:name="_Toc169975631" w:id="157"/>
      <w:bookmarkStart w:name="_Toc169977074" w:id="158"/>
      <w:bookmarkStart w:name="_Toc169977915" w:id="159"/>
      <w:r w:rsidRPr="3CEA08CF">
        <w:t>A</w:t>
      </w:r>
      <w:bookmarkEnd w:id="157"/>
      <w:r w:rsidRPr="3CEA08CF">
        <w:t xml:space="preserve">ppendix </w:t>
      </w:r>
      <w:r w:rsidR="007117EE">
        <w:rPr>
          <w:rFonts w:ascii="Aptos Display" w:hAnsi="Aptos Display" w:eastAsia="Aptos Display" w:cs="Aptos Display"/>
          <w:color w:val="0F4761"/>
          <w:sz w:val="26"/>
          <w:szCs w:val="26"/>
        </w:rPr>
        <w:t>B</w:t>
      </w:r>
      <w:r w:rsidRPr="3CEA08CF">
        <w:rPr>
          <w:rFonts w:ascii="Aptos Display" w:hAnsi="Aptos Display" w:eastAsia="Aptos Display" w:cs="Aptos Display"/>
          <w:color w:val="0F4761"/>
          <w:sz w:val="26"/>
          <w:szCs w:val="26"/>
        </w:rPr>
        <w:t xml:space="preserve"> </w:t>
      </w:r>
      <w:ins w:author="Langeveld,Daniel D. van" w:date="2024-06-22T19:07:00Z" w16du:dateUtc="2024-06-22T17:07:00Z" w:id="160">
        <w:r w:rsidR="00253BAF">
          <w:rPr>
            <w:rFonts w:ascii="Aptos Display" w:hAnsi="Aptos Display" w:eastAsia="Aptos Display" w:cs="Aptos Display"/>
            <w:color w:val="0F4761"/>
            <w:sz w:val="26"/>
            <w:szCs w:val="26"/>
          </w:rPr>
          <w:t>M</w:t>
        </w:r>
      </w:ins>
      <w:del w:author="Langeveld,Daniel D. van" w:date="2024-06-22T19:07:00Z" w16du:dateUtc="2024-06-22T17:07:00Z" w:id="161">
        <w:r w:rsidRPr="3CEA08CF" w:rsidDel="00253BAF">
          <w:rPr>
            <w:rFonts w:ascii="Aptos Display" w:hAnsi="Aptos Display" w:eastAsia="Aptos Display" w:cs="Aptos Display"/>
            <w:color w:val="0F4761"/>
            <w:sz w:val="26"/>
            <w:szCs w:val="26"/>
          </w:rPr>
          <w:delText>m</w:delText>
        </w:r>
      </w:del>
      <w:r w:rsidRPr="3CEA08CF">
        <w:rPr>
          <w:rFonts w:ascii="Aptos Display" w:hAnsi="Aptos Display" w:eastAsia="Aptos Display" w:cs="Aptos Display"/>
          <w:color w:val="0F4761"/>
          <w:sz w:val="26"/>
          <w:szCs w:val="26"/>
        </w:rPr>
        <w:t xml:space="preserve">echanical </w:t>
      </w:r>
      <w:del w:author="Langeveld,Daniel D. van" w:date="2024-06-22T19:07:00Z" w16du:dateUtc="2024-06-22T17:07:00Z" w:id="162">
        <w:r w:rsidRPr="3CEA08CF" w:rsidDel="00253BAF">
          <w:rPr>
            <w:rFonts w:ascii="Aptos Display" w:hAnsi="Aptos Display" w:eastAsia="Aptos Display" w:cs="Aptos Display"/>
            <w:color w:val="0F4761"/>
            <w:sz w:val="26"/>
            <w:szCs w:val="26"/>
          </w:rPr>
          <w:delText>d</w:delText>
        </w:r>
      </w:del>
      <w:ins w:author="Langeveld,Daniel D. van" w:date="2024-06-22T19:07:00Z" w16du:dateUtc="2024-06-22T17:07:00Z" w:id="163">
        <w:r w:rsidR="00253BAF">
          <w:rPr>
            <w:rFonts w:ascii="Aptos Display" w:hAnsi="Aptos Display" w:eastAsia="Aptos Display" w:cs="Aptos Display"/>
            <w:color w:val="0F4761"/>
            <w:sz w:val="26"/>
            <w:szCs w:val="26"/>
          </w:rPr>
          <w:t>D</w:t>
        </w:r>
      </w:ins>
      <w:r w:rsidRPr="3CEA08CF">
        <w:rPr>
          <w:rFonts w:ascii="Aptos Display" w:hAnsi="Aptos Display" w:eastAsia="Aptos Display" w:cs="Aptos Display"/>
          <w:color w:val="0F4761"/>
          <w:sz w:val="26"/>
          <w:szCs w:val="26"/>
        </w:rPr>
        <w:t xml:space="preserve">esign </w:t>
      </w:r>
      <w:del w:author="Langeveld,Daniel D. van" w:date="2024-06-22T19:07:00Z" w16du:dateUtc="2024-06-22T17:07:00Z" w:id="164">
        <w:r w:rsidRPr="3CEA08CF" w:rsidDel="00253BAF">
          <w:rPr>
            <w:rFonts w:ascii="Aptos Display" w:hAnsi="Aptos Display" w:eastAsia="Aptos Display" w:cs="Aptos Display"/>
            <w:color w:val="0F4761"/>
            <w:sz w:val="26"/>
            <w:szCs w:val="26"/>
          </w:rPr>
          <w:delText>c</w:delText>
        </w:r>
      </w:del>
      <w:ins w:author="Langeveld,Daniel D. van" w:date="2024-06-22T19:07:00Z" w16du:dateUtc="2024-06-22T17:07:00Z" w:id="165">
        <w:r w:rsidR="00253BAF">
          <w:rPr>
            <w:rFonts w:ascii="Aptos Display" w:hAnsi="Aptos Display" w:eastAsia="Aptos Display" w:cs="Aptos Display"/>
            <w:color w:val="0F4761"/>
            <w:sz w:val="26"/>
            <w:szCs w:val="26"/>
          </w:rPr>
          <w:t>C</w:t>
        </w:r>
      </w:ins>
      <w:r w:rsidRPr="3CEA08CF">
        <w:rPr>
          <w:rFonts w:ascii="Aptos Display" w:hAnsi="Aptos Display" w:eastAsia="Aptos Display" w:cs="Aptos Display"/>
          <w:color w:val="0F4761"/>
          <w:sz w:val="26"/>
          <w:szCs w:val="26"/>
        </w:rPr>
        <w:t>omponents</w:t>
      </w:r>
      <w:bookmarkEnd w:id="158"/>
      <w:bookmarkEnd w:id="159"/>
    </w:p>
    <w:p w:rsidRPr="00971718" w:rsidR="00C60899" w:rsidP="00433C5A" w:rsidRDefault="004C15A1" w14:paraId="0824B038" w14:textId="5A0F549F">
      <w:pPr>
        <w:rPr>
          <w:rFonts w:ascii="Aptos Display" w:hAnsi="Aptos Display" w:eastAsia="Aptos Display" w:cs="Aptos Display"/>
          <w:color w:val="0A2F40"/>
          <w:sz w:val="24"/>
          <w:szCs w:val="24"/>
        </w:rPr>
      </w:pPr>
      <w:r>
        <w:t>B</w:t>
      </w:r>
      <w:r w:rsidR="007C0BA5">
        <w:t xml:space="preserve"> </w:t>
      </w:r>
      <w:r w:rsidRPr="3CEA08CF" w:rsidR="2B859BB0">
        <w:t>1 2 cross section angle, water resistance</w:t>
      </w:r>
    </w:p>
    <w:p w:rsidRPr="00E94980" w:rsidR="00C60899" w:rsidP="3CEA08CF" w:rsidRDefault="2B859BB0" w14:paraId="08583C0B" w14:textId="15E6A3E1">
      <w:pPr>
        <w:spacing w:line="279" w:lineRule="auto"/>
        <w:rPr>
          <w:rFonts w:ascii="Aptos" w:hAnsi="Aptos" w:eastAsia="Aptos" w:cs="Aptos"/>
          <w:color w:val="000000" w:themeColor="text1"/>
          <w:sz w:val="24"/>
          <w:szCs w:val="24"/>
        </w:rPr>
      </w:pPr>
      <w:r w:rsidRPr="00E94980">
        <w:rPr>
          <w:noProof/>
        </w:rPr>
        <w:drawing>
          <wp:inline distT="0" distB="0" distL="0" distR="0" wp14:anchorId="09D244A7" wp14:editId="67F67095">
            <wp:extent cx="2929901" cy="2160000"/>
            <wp:effectExtent l="0" t="0" r="0" b="0"/>
            <wp:docPr id="913546732" name="Picture 913546732" descr="Afbeelding met zilver, licht, ontwerp, aut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29901" cy="2160000"/>
                    </a:xfrm>
                    <a:prstGeom prst="rect">
                      <a:avLst/>
                    </a:prstGeom>
                  </pic:spPr>
                </pic:pic>
              </a:graphicData>
            </a:graphic>
          </wp:inline>
        </w:drawing>
      </w:r>
      <w:r w:rsidRPr="00E94980">
        <w:rPr>
          <w:noProof/>
        </w:rPr>
        <w:drawing>
          <wp:inline distT="0" distB="0" distL="0" distR="0" wp14:anchorId="34C5A97F" wp14:editId="688592AF">
            <wp:extent cx="2160000" cy="2160000"/>
            <wp:effectExtent l="0" t="0" r="0" b="0"/>
            <wp:docPr id="410339829" name="Picture 410339829" descr="Afbeelding met schets,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rsidRPr="00E94980" w:rsidR="00C60899" w:rsidP="00433C5A" w:rsidRDefault="007C0BA5" w14:paraId="6042A849" w14:textId="085E53B3">
      <w:pPr>
        <w:rPr>
          <w:rFonts w:ascii="Aptos Display" w:hAnsi="Aptos Display" w:eastAsia="Aptos Display" w:cs="Aptos Display"/>
          <w:color w:val="0A2F40"/>
          <w:sz w:val="24"/>
          <w:szCs w:val="24"/>
        </w:rPr>
      </w:pPr>
      <w:r>
        <w:t xml:space="preserve">B </w:t>
      </w:r>
      <w:r w:rsidRPr="3CEA08CF" w:rsidR="2B859BB0">
        <w:t>1.1</w:t>
      </w:r>
      <w:r w:rsidRPr="00E94980" w:rsidR="00C60899">
        <w:tab/>
      </w:r>
      <w:r w:rsidRPr="3CEA08CF" w:rsidR="2B859BB0">
        <w:rPr>
          <w:rFonts w:ascii="Aptos Display" w:hAnsi="Aptos Display" w:eastAsia="Aptos Display" w:cs="Aptos Display"/>
          <w:color w:val="0A2F40"/>
          <w:sz w:val="24"/>
          <w:szCs w:val="24"/>
        </w:rPr>
        <w:t xml:space="preserve">2 cross section angle bottom </w:t>
      </w:r>
    </w:p>
    <w:p w:rsidRPr="00E94980" w:rsidR="00C60899" w:rsidP="3CEA08CF" w:rsidRDefault="2B859BB0" w14:paraId="37B97F95" w14:textId="5E1DFFE1">
      <w:pPr>
        <w:spacing w:line="279" w:lineRule="auto"/>
        <w:rPr>
          <w:rFonts w:ascii="Aptos" w:hAnsi="Aptos" w:eastAsia="Aptos" w:cs="Aptos"/>
          <w:color w:val="000000" w:themeColor="text1"/>
          <w:sz w:val="24"/>
          <w:szCs w:val="24"/>
        </w:rPr>
      </w:pPr>
      <w:r w:rsidRPr="00E94980">
        <w:rPr>
          <w:noProof/>
        </w:rPr>
        <w:drawing>
          <wp:inline distT="0" distB="0" distL="0" distR="0" wp14:anchorId="09E42E67" wp14:editId="4616FCE1">
            <wp:extent cx="5724524" cy="4038600"/>
            <wp:effectExtent l="0" t="0" r="0" b="0"/>
            <wp:docPr id="546852722" name="Picture 546852722" descr="Afbeelding met schets, diagram, tekening, Technische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4524" cy="4038600"/>
                    </a:xfrm>
                    <a:prstGeom prst="rect">
                      <a:avLst/>
                    </a:prstGeom>
                  </pic:spPr>
                </pic:pic>
              </a:graphicData>
            </a:graphic>
          </wp:inline>
        </w:drawing>
      </w:r>
    </w:p>
    <w:p w:rsidR="007C0BA5" w:rsidRDefault="007C0BA5" w14:paraId="161CE068" w14:textId="77777777">
      <w:r>
        <w:br w:type="page"/>
      </w:r>
    </w:p>
    <w:p w:rsidRPr="00E94980" w:rsidR="00C60899" w:rsidP="00433C5A" w:rsidRDefault="007C0BA5" w14:paraId="51151051" w14:textId="11A58646">
      <w:pPr>
        <w:rPr>
          <w:rFonts w:ascii="Aptos Display" w:hAnsi="Aptos Display" w:eastAsia="Aptos Display" w:cs="Aptos Display"/>
          <w:color w:val="0A2F40"/>
          <w:sz w:val="24"/>
          <w:szCs w:val="24"/>
        </w:rPr>
      </w:pPr>
      <w:r>
        <w:t xml:space="preserve">B </w:t>
      </w:r>
      <w:r w:rsidRPr="3CEA08CF" w:rsidR="2B859BB0">
        <w:t>1.2</w:t>
      </w:r>
      <w:r w:rsidRPr="00E94980" w:rsidR="00C60899">
        <w:tab/>
      </w:r>
      <w:r w:rsidRPr="3CEA08CF" w:rsidR="2B859BB0">
        <w:rPr>
          <w:rFonts w:ascii="Aptos Display" w:hAnsi="Aptos Display" w:eastAsia="Aptos Display" w:cs="Aptos Display"/>
          <w:color w:val="0A2F40"/>
          <w:sz w:val="24"/>
          <w:szCs w:val="24"/>
        </w:rPr>
        <w:t>2 cross section angle top</w:t>
      </w:r>
    </w:p>
    <w:p w:rsidRPr="00E94980" w:rsidR="00C60899" w:rsidP="3CEA08CF" w:rsidRDefault="2B859BB0" w14:paraId="5CB5BF11" w14:textId="3B16AE8C">
      <w:pPr>
        <w:spacing w:line="279" w:lineRule="auto"/>
        <w:rPr>
          <w:rFonts w:ascii="Aptos" w:hAnsi="Aptos" w:eastAsia="Aptos" w:cs="Aptos"/>
          <w:color w:val="000000" w:themeColor="text1"/>
          <w:sz w:val="24"/>
          <w:szCs w:val="24"/>
        </w:rPr>
      </w:pPr>
      <w:r w:rsidRPr="00E94980">
        <w:rPr>
          <w:noProof/>
        </w:rPr>
        <w:drawing>
          <wp:inline distT="0" distB="0" distL="0" distR="0" wp14:anchorId="04ADA15D" wp14:editId="4C467583">
            <wp:extent cx="5724524" cy="4038600"/>
            <wp:effectExtent l="0" t="0" r="0" b="0"/>
            <wp:docPr id="574152780" name="Picture 574152780" descr="Afbeelding met schets, diagram, tekening, Technische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4524" cy="4038600"/>
                    </a:xfrm>
                    <a:prstGeom prst="rect">
                      <a:avLst/>
                    </a:prstGeom>
                  </pic:spPr>
                </pic:pic>
              </a:graphicData>
            </a:graphic>
          </wp:inline>
        </w:drawing>
      </w:r>
    </w:p>
    <w:p w:rsidRPr="00971718" w:rsidR="00701F43" w:rsidP="00701F43" w:rsidRDefault="007C0BA5" w14:paraId="35EF3F87" w14:textId="77A91ED7">
      <w:pPr>
        <w:keepNext/>
        <w:keepLines/>
        <w:spacing w:before="40" w:after="0" w:line="279" w:lineRule="auto"/>
        <w:rPr>
          <w:rFonts w:ascii="Aptos Display" w:hAnsi="Aptos Display" w:eastAsia="Aptos Display" w:cs="Aptos Display"/>
          <w:color w:val="0A2F40"/>
          <w:sz w:val="24"/>
          <w:szCs w:val="24"/>
        </w:rPr>
      </w:pPr>
      <w:r>
        <w:rPr>
          <w:rStyle w:val="eop"/>
          <w:rFonts w:ascii="Aptos Display" w:hAnsi="Aptos Display" w:eastAsia="Aptos Display" w:cs="Aptos Display"/>
          <w:color w:val="0A2F40"/>
          <w:sz w:val="24"/>
          <w:szCs w:val="24"/>
        </w:rPr>
        <w:t>B</w:t>
      </w:r>
      <w:r w:rsidR="00701F43">
        <w:rPr>
          <w:rStyle w:val="eop"/>
          <w:rFonts w:ascii="Aptos Display" w:hAnsi="Aptos Display" w:eastAsia="Aptos Display" w:cs="Aptos Display"/>
          <w:color w:val="0A2F40"/>
          <w:sz w:val="24"/>
          <w:szCs w:val="24"/>
        </w:rPr>
        <w:t>2</w:t>
      </w:r>
      <w:r w:rsidRPr="00971718" w:rsidR="00701F43">
        <w:tab/>
      </w:r>
      <w:r w:rsidRPr="3CEA08CF" w:rsidR="00701F43">
        <w:rPr>
          <w:rStyle w:val="eop"/>
          <w:rFonts w:ascii="Aptos Display" w:hAnsi="Aptos Display" w:eastAsia="Aptos Display" w:cs="Aptos Display"/>
          <w:color w:val="0A2F40"/>
          <w:sz w:val="24"/>
          <w:szCs w:val="24"/>
        </w:rPr>
        <w:t>4 cross section T 1up, water resistance</w:t>
      </w:r>
    </w:p>
    <w:p w:rsidRPr="00971718" w:rsidR="00701F43" w:rsidP="00701F43" w:rsidRDefault="00701F43" w14:paraId="36650140" w14:textId="77777777">
      <w:pPr>
        <w:spacing w:line="279" w:lineRule="auto"/>
      </w:pPr>
    </w:p>
    <w:p w:rsidR="00701F43" w:rsidP="00701F43" w:rsidRDefault="00701F43" w14:paraId="5BEDBA9B" w14:textId="77777777">
      <w:pPr>
        <w:spacing w:line="279" w:lineRule="auto"/>
        <w:rPr>
          <w:rFonts w:ascii="Aptos" w:hAnsi="Aptos" w:eastAsia="Aptos" w:cs="Aptos"/>
          <w:color w:val="000000" w:themeColor="text1"/>
          <w:sz w:val="24"/>
          <w:szCs w:val="24"/>
        </w:rPr>
      </w:pPr>
      <w:r w:rsidRPr="00E94980">
        <w:rPr>
          <w:noProof/>
        </w:rPr>
        <w:drawing>
          <wp:inline distT="0" distB="0" distL="0" distR="0" wp14:anchorId="166A148A" wp14:editId="396811F4">
            <wp:extent cx="2352182" cy="2160000"/>
            <wp:effectExtent l="0" t="0" r="0" b="0"/>
            <wp:docPr id="1122290851" name="Afbeelding 1122290851" descr="Afbeelding met zilv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90851" name="Afbeelding 1122290851" descr="Afbeelding met zilver&#10;&#10;Automatisch gegenereerde beschrijving"/>
                    <pic:cNvPicPr/>
                  </pic:nvPicPr>
                  <pic:blipFill>
                    <a:blip r:embed="rId48" cstate="print">
                      <a:extLst>
                        <a:ext uri="{28A0092B-C50C-407E-A947-70E740481C1C}">
                          <a14:useLocalDpi xmlns:a14="http://schemas.microsoft.com/office/drawing/2010/main" val="0"/>
                        </a:ext>
                      </a:extLst>
                    </a:blip>
                    <a:srcRect l="17928" t="10816" r="11288" b="16961"/>
                    <a:stretch>
                      <a:fillRect/>
                    </a:stretch>
                  </pic:blipFill>
                  <pic:spPr>
                    <a:xfrm>
                      <a:off x="0" y="0"/>
                      <a:ext cx="2352182" cy="2160000"/>
                    </a:xfrm>
                    <a:prstGeom prst="rect">
                      <a:avLst/>
                    </a:prstGeom>
                  </pic:spPr>
                </pic:pic>
              </a:graphicData>
            </a:graphic>
          </wp:inline>
        </w:drawing>
      </w:r>
      <w:r w:rsidRPr="00E94980">
        <w:rPr>
          <w:noProof/>
        </w:rPr>
        <w:drawing>
          <wp:inline distT="0" distB="0" distL="0" distR="0" wp14:anchorId="425EC756" wp14:editId="4670DF35">
            <wp:extent cx="1575000" cy="2160000"/>
            <wp:effectExtent l="0" t="0" r="0" b="0"/>
            <wp:docPr id="1715316744" name="Afbeelding 1715316744" descr="Afbeelding met ontwerp&#10;&#10;Beschrijving automatisch gegenereerd met la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16744" name="Afbeelding 1715316744" descr="Afbeelding met ontwerp&#10;&#10;Beschrijving automatisch gegenereerd met lage betrouwbaarhei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75000" cy="2160000"/>
                    </a:xfrm>
                    <a:prstGeom prst="rect">
                      <a:avLst/>
                    </a:prstGeom>
                  </pic:spPr>
                </pic:pic>
              </a:graphicData>
            </a:graphic>
          </wp:inline>
        </w:drawing>
      </w:r>
    </w:p>
    <w:p w:rsidR="00701F43" w:rsidP="00701F43" w:rsidRDefault="00701F43" w14:paraId="4A1CBBA7" w14:textId="77777777">
      <w:pPr>
        <w:spacing w:line="279" w:lineRule="auto"/>
        <w:rPr>
          <w:rFonts w:ascii="Aptos" w:hAnsi="Aptos" w:eastAsia="Aptos" w:cs="Aptos"/>
          <w:color w:val="000000" w:themeColor="text1"/>
          <w:sz w:val="24"/>
          <w:szCs w:val="24"/>
        </w:rPr>
      </w:pPr>
      <w:r w:rsidRPr="0016432F">
        <w:rPr>
          <w:rFonts w:ascii="Aptos" w:hAnsi="Aptos" w:eastAsia="Aptos" w:cs="Aptos"/>
          <w:noProof/>
          <w:color w:val="000000" w:themeColor="text1"/>
          <w:sz w:val="24"/>
          <w:szCs w:val="24"/>
        </w:rPr>
        <w:drawing>
          <wp:inline distT="0" distB="0" distL="0" distR="0" wp14:anchorId="539361E3" wp14:editId="581F208C">
            <wp:extent cx="5760720" cy="4068445"/>
            <wp:effectExtent l="0" t="0" r="0" b="8255"/>
            <wp:docPr id="1015387082" name="Afbeelding 14" descr="Afbeelding met schets, tekening, diagram, vog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87812" name="Afbeelding 14" descr="Afbeelding met schets, tekening, diagram, vogel&#10;&#10;Automatisch gegenereerde beschrijving"/>
                    <pic:cNvPicPr/>
                  </pic:nvPicPr>
                  <pic:blipFill>
                    <a:blip r:embed="rId50"/>
                    <a:stretch>
                      <a:fillRect/>
                    </a:stretch>
                  </pic:blipFill>
                  <pic:spPr>
                    <a:xfrm>
                      <a:off x="0" y="0"/>
                      <a:ext cx="5760720" cy="4068445"/>
                    </a:xfrm>
                    <a:prstGeom prst="rect">
                      <a:avLst/>
                    </a:prstGeom>
                  </pic:spPr>
                </pic:pic>
              </a:graphicData>
            </a:graphic>
          </wp:inline>
        </w:drawing>
      </w:r>
    </w:p>
    <w:p w:rsidRPr="00E94980" w:rsidR="00701F43" w:rsidP="00701F43" w:rsidRDefault="00701F43" w14:paraId="0247C556" w14:textId="09322BFE">
      <w:pPr>
        <w:spacing w:line="279" w:lineRule="auto"/>
        <w:rPr>
          <w:rFonts w:ascii="Aptos" w:hAnsi="Aptos" w:eastAsia="Aptos" w:cs="Aptos"/>
          <w:color w:val="000000" w:themeColor="text1"/>
          <w:sz w:val="24"/>
          <w:szCs w:val="24"/>
        </w:rPr>
      </w:pPr>
      <w:r w:rsidRPr="00A85A29">
        <w:rPr>
          <w:rFonts w:ascii="Aptos" w:hAnsi="Aptos" w:eastAsia="Aptos" w:cs="Aptos"/>
          <w:noProof/>
          <w:color w:val="000000" w:themeColor="text1"/>
          <w:sz w:val="24"/>
          <w:szCs w:val="24"/>
        </w:rPr>
        <w:drawing>
          <wp:inline distT="0" distB="0" distL="0" distR="0" wp14:anchorId="3D3087F5" wp14:editId="09DC8777">
            <wp:extent cx="5760720" cy="4055745"/>
            <wp:effectExtent l="0" t="0" r="0" b="1905"/>
            <wp:docPr id="98900396" name="Afbeelding 15" descr="Afbeelding met tekening, schets, diagram, wap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96065" name="Afbeelding 15" descr="Afbeelding met tekening, schets, diagram, wapen&#10;&#10;Automatisch gegenereerde beschrijving"/>
                    <pic:cNvPicPr/>
                  </pic:nvPicPr>
                  <pic:blipFill>
                    <a:blip r:embed="rId51"/>
                    <a:stretch>
                      <a:fillRect/>
                    </a:stretch>
                  </pic:blipFill>
                  <pic:spPr>
                    <a:xfrm>
                      <a:off x="0" y="0"/>
                      <a:ext cx="5760720" cy="4055745"/>
                    </a:xfrm>
                    <a:prstGeom prst="rect">
                      <a:avLst/>
                    </a:prstGeom>
                  </pic:spPr>
                </pic:pic>
              </a:graphicData>
            </a:graphic>
          </wp:inline>
        </w:drawing>
      </w:r>
    </w:p>
    <w:p w:rsidR="00701F43" w:rsidP="3CEA08CF" w:rsidRDefault="00701F43" w14:paraId="407A7BE1" w14:textId="77777777">
      <w:pPr>
        <w:keepNext/>
        <w:keepLines/>
        <w:spacing w:before="40" w:after="0" w:line="279" w:lineRule="auto"/>
        <w:rPr>
          <w:rStyle w:val="eop"/>
          <w:rFonts w:ascii="Aptos Display" w:hAnsi="Aptos Display" w:eastAsia="Aptos Display" w:cs="Aptos Display"/>
          <w:color w:val="0A2F40"/>
          <w:sz w:val="24"/>
          <w:szCs w:val="24"/>
        </w:rPr>
      </w:pPr>
    </w:p>
    <w:p w:rsidRPr="00971718" w:rsidR="00C60899" w:rsidP="3CEA08CF" w:rsidRDefault="007C0BA5" w14:paraId="2F9F93DA" w14:textId="09BF35AE">
      <w:pPr>
        <w:keepNext/>
        <w:keepLines/>
        <w:spacing w:before="40" w:after="0" w:line="279" w:lineRule="auto"/>
        <w:rPr>
          <w:rFonts w:ascii="Aptos Display" w:hAnsi="Aptos Display" w:eastAsia="Aptos Display" w:cs="Aptos Display"/>
          <w:color w:val="0A2F40"/>
          <w:sz w:val="24"/>
          <w:szCs w:val="24"/>
        </w:rPr>
      </w:pPr>
      <w:r>
        <w:rPr>
          <w:rStyle w:val="eop"/>
          <w:rFonts w:ascii="Aptos Display" w:hAnsi="Aptos Display" w:eastAsia="Aptos Display" w:cs="Aptos Display"/>
          <w:color w:val="0A2F40"/>
          <w:sz w:val="24"/>
          <w:szCs w:val="24"/>
        </w:rPr>
        <w:t>B</w:t>
      </w:r>
      <w:r w:rsidR="00701F43">
        <w:rPr>
          <w:rStyle w:val="eop"/>
          <w:rFonts w:ascii="Aptos Display" w:hAnsi="Aptos Display" w:eastAsia="Aptos Display" w:cs="Aptos Display"/>
          <w:color w:val="0A2F40"/>
          <w:sz w:val="24"/>
          <w:szCs w:val="24"/>
        </w:rPr>
        <w:t>3</w:t>
      </w:r>
      <w:r w:rsidRPr="00971718" w:rsidR="00C60899">
        <w:tab/>
      </w:r>
      <w:r w:rsidRPr="3CEA08CF" w:rsidR="2B859BB0">
        <w:rPr>
          <w:rStyle w:val="eop"/>
          <w:rFonts w:ascii="Aptos Display" w:hAnsi="Aptos Display" w:eastAsia="Aptos Display" w:cs="Aptos Display"/>
          <w:color w:val="0A2F40"/>
          <w:sz w:val="24"/>
          <w:szCs w:val="24"/>
        </w:rPr>
        <w:t>3 cross section xyz, water resistance</w:t>
      </w:r>
    </w:p>
    <w:p w:rsidRPr="00971718" w:rsidR="00C60899" w:rsidP="3CEA08CF" w:rsidRDefault="00C60899" w14:paraId="55833EEA" w14:textId="23E4720B">
      <w:pPr>
        <w:spacing w:line="279" w:lineRule="auto"/>
      </w:pPr>
    </w:p>
    <w:p w:rsidRPr="00E94980" w:rsidR="00C60899" w:rsidP="3CEA08CF" w:rsidRDefault="14ADC365" w14:paraId="6B1E9BB5" w14:textId="3FA6D16D">
      <w:pPr>
        <w:spacing w:line="279" w:lineRule="auto"/>
      </w:pPr>
      <w:r w:rsidRPr="00E94980">
        <w:rPr>
          <w:noProof/>
        </w:rPr>
        <w:drawing>
          <wp:inline distT="0" distB="0" distL="0" distR="0" wp14:anchorId="4BE911E5" wp14:editId="6D4634E4">
            <wp:extent cx="1962661" cy="2160000"/>
            <wp:effectExtent l="0" t="0" r="0" b="0"/>
            <wp:docPr id="929961661" name="Picture 92996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rcRect t="14503"/>
                    <a:stretch>
                      <a:fillRect/>
                    </a:stretch>
                  </pic:blipFill>
                  <pic:spPr>
                    <a:xfrm>
                      <a:off x="0" y="0"/>
                      <a:ext cx="1962661" cy="2160000"/>
                    </a:xfrm>
                    <a:prstGeom prst="rect">
                      <a:avLst/>
                    </a:prstGeom>
                  </pic:spPr>
                </pic:pic>
              </a:graphicData>
            </a:graphic>
          </wp:inline>
        </w:drawing>
      </w:r>
      <w:r w:rsidRPr="00E94980" w:rsidR="5627645F">
        <w:rPr>
          <w:noProof/>
        </w:rPr>
        <w:drawing>
          <wp:inline distT="0" distB="0" distL="0" distR="0" wp14:anchorId="2AF3F60F" wp14:editId="2A773067">
            <wp:extent cx="1353182" cy="2160000"/>
            <wp:effectExtent l="0" t="0" r="0" b="0"/>
            <wp:docPr id="1421011520" name="Picture 142101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t="7128"/>
                    <a:stretch>
                      <a:fillRect/>
                    </a:stretch>
                  </pic:blipFill>
                  <pic:spPr>
                    <a:xfrm>
                      <a:off x="0" y="0"/>
                      <a:ext cx="1353182" cy="2160000"/>
                    </a:xfrm>
                    <a:prstGeom prst="rect">
                      <a:avLst/>
                    </a:prstGeom>
                  </pic:spPr>
                </pic:pic>
              </a:graphicData>
            </a:graphic>
          </wp:inline>
        </w:drawing>
      </w:r>
    </w:p>
    <w:p w:rsidRPr="00971718" w:rsidR="00C60899" w:rsidP="00433C5A" w:rsidRDefault="007C0BA5" w14:paraId="4057A422" w14:textId="179CB941">
      <w:pPr>
        <w:rPr>
          <w:rFonts w:ascii="Aptos Display" w:hAnsi="Aptos Display" w:eastAsia="Aptos Display" w:cs="Aptos Display"/>
          <w:color w:val="0A2F40"/>
          <w:sz w:val="24"/>
          <w:szCs w:val="24"/>
        </w:rPr>
      </w:pPr>
      <w:r>
        <w:t>B</w:t>
      </w:r>
      <w:r w:rsidR="00443AD7">
        <w:t>4</w:t>
      </w:r>
      <w:r w:rsidRPr="00971718" w:rsidR="2B859BB0">
        <w:tab/>
      </w:r>
      <w:r w:rsidRPr="727425B2" w:rsidR="2B859BB0">
        <w:rPr>
          <w:rFonts w:ascii="Aptos Display" w:hAnsi="Aptos Display" w:eastAsia="Aptos Display" w:cs="Aptos Display"/>
          <w:color w:val="0A2F40"/>
          <w:sz w:val="24"/>
          <w:szCs w:val="24"/>
        </w:rPr>
        <w:t>3 cross section T, water resistance</w:t>
      </w:r>
    </w:p>
    <w:p w:rsidRPr="001A339F" w:rsidR="00C60899" w:rsidP="007A3E3A" w:rsidRDefault="5D3E5B6D" w14:paraId="021836C5" w14:textId="0938F152">
      <w:r w:rsidRPr="00E94980">
        <w:rPr>
          <w:noProof/>
        </w:rPr>
        <w:drawing>
          <wp:inline distT="0" distB="0" distL="0" distR="0" wp14:anchorId="5CA5B972" wp14:editId="1A0C848F">
            <wp:extent cx="2804293" cy="2160000"/>
            <wp:effectExtent l="0" t="0" r="0" b="0"/>
            <wp:docPr id="255687319" name="Picture 25568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04293" cy="2160000"/>
                    </a:xfrm>
                    <a:prstGeom prst="rect">
                      <a:avLst/>
                    </a:prstGeom>
                  </pic:spPr>
                </pic:pic>
              </a:graphicData>
            </a:graphic>
          </wp:inline>
        </w:drawing>
      </w:r>
      <w:r w:rsidRPr="00E94980" w:rsidR="6327E7AF">
        <w:rPr>
          <w:noProof/>
        </w:rPr>
        <w:drawing>
          <wp:inline distT="0" distB="0" distL="0" distR="0" wp14:anchorId="15B16015" wp14:editId="1B705823">
            <wp:extent cx="1985057" cy="2160000"/>
            <wp:effectExtent l="0" t="0" r="0" b="0"/>
            <wp:docPr id="178422116" name="Picture 17842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85057" cy="2160000"/>
                    </a:xfrm>
                    <a:prstGeom prst="rect">
                      <a:avLst/>
                    </a:prstGeom>
                  </pic:spPr>
                </pic:pic>
              </a:graphicData>
            </a:graphic>
          </wp:inline>
        </w:drawing>
      </w:r>
    </w:p>
    <w:p w:rsidR="5B900528" w:rsidP="727425B2" w:rsidRDefault="00822CD1" w14:paraId="70021C3F" w14:textId="43022264">
      <w:pPr>
        <w:spacing w:line="279" w:lineRule="auto"/>
        <w:rPr>
          <w:rStyle w:val="eop"/>
          <w:rFonts w:ascii="Aptos" w:hAnsi="Aptos" w:eastAsia="Aptos" w:cs="Aptos"/>
          <w:color w:val="000000" w:themeColor="text1"/>
          <w:sz w:val="24"/>
          <w:szCs w:val="24"/>
        </w:rPr>
      </w:pPr>
      <w:r>
        <w:rPr>
          <w:rStyle w:val="eop"/>
          <w:rFonts w:ascii="Aptos" w:hAnsi="Aptos" w:eastAsia="Aptos" w:cs="Aptos"/>
          <w:color w:val="000000" w:themeColor="text1"/>
          <w:sz w:val="24"/>
          <w:szCs w:val="24"/>
        </w:rPr>
        <w:t>B</w:t>
      </w:r>
      <w:r w:rsidRPr="727425B2" w:rsidR="5B900528">
        <w:rPr>
          <w:rStyle w:val="eop"/>
          <w:rFonts w:ascii="Aptos" w:hAnsi="Aptos" w:eastAsia="Aptos" w:cs="Aptos"/>
          <w:color w:val="000000" w:themeColor="text1"/>
          <w:sz w:val="24"/>
          <w:szCs w:val="24"/>
        </w:rPr>
        <w:t>5 Horn</w:t>
      </w:r>
      <w:r w:rsidRPr="727425B2" w:rsidR="61350F40">
        <w:rPr>
          <w:rStyle w:val="eop"/>
          <w:rFonts w:ascii="Aptos" w:hAnsi="Aptos" w:eastAsia="Aptos" w:cs="Aptos"/>
          <w:color w:val="000000" w:themeColor="text1"/>
          <w:sz w:val="24"/>
          <w:szCs w:val="24"/>
        </w:rPr>
        <w:t>, water resistance</w:t>
      </w:r>
    </w:p>
    <w:p w:rsidRPr="00E94980" w:rsidR="5B900528" w:rsidP="727425B2" w:rsidRDefault="005F62B8" w14:paraId="1FB80F2A" w14:textId="6D6D1FDB">
      <w:pPr>
        <w:spacing w:line="279" w:lineRule="auto"/>
      </w:pPr>
      <w:r w:rsidRPr="00773834">
        <w:rPr>
          <w:rFonts w:cs="Arial"/>
          <w:noProof/>
        </w:rPr>
        <w:drawing>
          <wp:inline distT="0" distB="0" distL="0" distR="0" wp14:anchorId="18F3E85C" wp14:editId="6025C160">
            <wp:extent cx="2151698" cy="2160000"/>
            <wp:effectExtent l="0" t="0" r="1270" b="0"/>
            <wp:docPr id="1668328180" name="Afbeelding 10" descr="Afbeelding met rood, ontwerp&#10;&#10;Beschrijving automatisch gegenereerd met gemiddeld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47421" name="Afbeelding 1" descr="Afbeelding met rood, ontwerp&#10;&#10;Beschrijving automatisch gegenereerd met gemiddelde betrouwbaarheid"/>
                    <pic:cNvPicPr/>
                  </pic:nvPicPr>
                  <pic:blipFill>
                    <a:blip r:embed="rId55"/>
                    <a:stretch>
                      <a:fillRect/>
                    </a:stretch>
                  </pic:blipFill>
                  <pic:spPr>
                    <a:xfrm>
                      <a:off x="0" y="0"/>
                      <a:ext cx="2151698" cy="2160000"/>
                    </a:xfrm>
                    <a:prstGeom prst="rect">
                      <a:avLst/>
                    </a:prstGeom>
                  </pic:spPr>
                </pic:pic>
              </a:graphicData>
            </a:graphic>
          </wp:inline>
        </w:drawing>
      </w:r>
      <w:r w:rsidRPr="00F46E08">
        <w:rPr>
          <w:rFonts w:cs="Arial"/>
          <w:b/>
          <w:bCs/>
          <w:noProof/>
        </w:rPr>
        <w:drawing>
          <wp:inline distT="0" distB="0" distL="0" distR="0" wp14:anchorId="20D310F8" wp14:editId="5C3EB104">
            <wp:extent cx="2836641" cy="2160000"/>
            <wp:effectExtent l="0" t="0" r="1905" b="0"/>
            <wp:docPr id="306739129" name="Afbeelding 11" descr="Afbeelding met sandaal, schoeisel, sch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80985" name="Afbeelding 2" descr="Afbeelding met sandaal, schoeisel, schoen&#10;&#10;Automatisch gegenereerde beschrijving"/>
                    <pic:cNvPicPr/>
                  </pic:nvPicPr>
                  <pic:blipFill>
                    <a:blip r:embed="rId56"/>
                    <a:stretch>
                      <a:fillRect/>
                    </a:stretch>
                  </pic:blipFill>
                  <pic:spPr>
                    <a:xfrm>
                      <a:off x="0" y="0"/>
                      <a:ext cx="2836641" cy="2160000"/>
                    </a:xfrm>
                    <a:prstGeom prst="rect">
                      <a:avLst/>
                    </a:prstGeom>
                  </pic:spPr>
                </pic:pic>
              </a:graphicData>
            </a:graphic>
          </wp:inline>
        </w:drawing>
      </w:r>
    </w:p>
    <w:p w:rsidR="5B900528" w:rsidP="727425B2" w:rsidRDefault="00822CD1" w14:paraId="0B857E01" w14:textId="25BA5C46">
      <w:pPr>
        <w:spacing w:line="279" w:lineRule="auto"/>
        <w:rPr>
          <w:rStyle w:val="eop"/>
          <w:rFonts w:ascii="Aptos" w:hAnsi="Aptos" w:eastAsia="Aptos" w:cs="Aptos"/>
          <w:color w:val="000000" w:themeColor="text1"/>
          <w:sz w:val="24"/>
          <w:szCs w:val="24"/>
        </w:rPr>
      </w:pPr>
      <w:r>
        <w:rPr>
          <w:rStyle w:val="eop"/>
          <w:rFonts w:ascii="Aptos" w:hAnsi="Aptos" w:eastAsia="Aptos" w:cs="Aptos"/>
          <w:color w:val="000000" w:themeColor="text1"/>
          <w:sz w:val="24"/>
          <w:szCs w:val="24"/>
        </w:rPr>
        <w:t>B</w:t>
      </w:r>
      <w:r w:rsidRPr="727425B2" w:rsidR="5B900528">
        <w:rPr>
          <w:rStyle w:val="eop"/>
          <w:rFonts w:ascii="Aptos" w:hAnsi="Aptos" w:eastAsia="Aptos" w:cs="Aptos"/>
          <w:color w:val="000000" w:themeColor="text1"/>
          <w:sz w:val="24"/>
          <w:szCs w:val="24"/>
        </w:rPr>
        <w:t>5.1</w:t>
      </w:r>
      <w:r w:rsidRPr="727425B2" w:rsidR="317B26A5">
        <w:rPr>
          <w:rStyle w:val="eop"/>
          <w:rFonts w:ascii="Aptos" w:hAnsi="Aptos" w:eastAsia="Aptos" w:cs="Aptos"/>
          <w:color w:val="000000" w:themeColor="text1"/>
          <w:sz w:val="24"/>
          <w:szCs w:val="24"/>
        </w:rPr>
        <w:t xml:space="preserve"> Horn</w:t>
      </w:r>
    </w:p>
    <w:p w:rsidR="00F53BEA" w:rsidP="727425B2" w:rsidRDefault="00F53BEA" w14:paraId="7BC8289E" w14:textId="27D6D1D8">
      <w:pPr>
        <w:spacing w:line="279" w:lineRule="auto"/>
        <w:rPr>
          <w:rStyle w:val="eop"/>
          <w:rFonts w:ascii="Aptos" w:hAnsi="Aptos" w:eastAsia="Aptos" w:cs="Aptos"/>
          <w:color w:val="000000" w:themeColor="text1"/>
          <w:sz w:val="24"/>
          <w:szCs w:val="24"/>
        </w:rPr>
      </w:pPr>
      <w:r w:rsidRPr="00F53BEA">
        <w:rPr>
          <w:rStyle w:val="eop"/>
          <w:rFonts w:ascii="Aptos" w:hAnsi="Aptos" w:eastAsia="Aptos" w:cs="Aptos"/>
          <w:noProof/>
          <w:color w:val="000000" w:themeColor="text1"/>
          <w:sz w:val="24"/>
          <w:szCs w:val="24"/>
        </w:rPr>
        <w:drawing>
          <wp:inline distT="0" distB="0" distL="0" distR="0" wp14:anchorId="773D1785" wp14:editId="7015EB3B">
            <wp:extent cx="5760720" cy="4088130"/>
            <wp:effectExtent l="0" t="0" r="0" b="7620"/>
            <wp:docPr id="803214509" name="Afbeelding 9" descr="Afbeelding met diagram, tekening, tekst, schet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14509" name="Afbeelding 9" descr="Afbeelding met diagram, tekening, tekst, schets&#10;&#10;Automatisch gegenereerde beschrijving"/>
                    <pic:cNvPicPr/>
                  </pic:nvPicPr>
                  <pic:blipFill>
                    <a:blip r:embed="rId57"/>
                    <a:stretch>
                      <a:fillRect/>
                    </a:stretch>
                  </pic:blipFill>
                  <pic:spPr>
                    <a:xfrm>
                      <a:off x="0" y="0"/>
                      <a:ext cx="5760720" cy="4088130"/>
                    </a:xfrm>
                    <a:prstGeom prst="rect">
                      <a:avLst/>
                    </a:prstGeom>
                  </pic:spPr>
                </pic:pic>
              </a:graphicData>
            </a:graphic>
          </wp:inline>
        </w:drawing>
      </w:r>
    </w:p>
    <w:p w:rsidR="00F80C6D" w:rsidP="00F80C6D" w:rsidRDefault="00106D6B" w14:paraId="61D28A10" w14:textId="6D9D0AAB">
      <w:pPr>
        <w:pStyle w:val="Normaalweb"/>
      </w:pPr>
      <w:r w:rsidRPr="00106D6B">
        <w:rPr>
          <w:noProof/>
        </w:rPr>
        <w:drawing>
          <wp:inline distT="0" distB="0" distL="0" distR="0" wp14:anchorId="3CAF228E" wp14:editId="04FD56E3">
            <wp:extent cx="5760720" cy="4065905"/>
            <wp:effectExtent l="0" t="0" r="0" b="0"/>
            <wp:docPr id="1108273160" name="Afbeelding 13" descr="Afbeelding met diagram, tekst, tekening, schet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73160" name="Afbeelding 13" descr="Afbeelding met diagram, tekst, tekening, schets&#10;&#10;Automatisch gegenereerde beschrijving"/>
                    <pic:cNvPicPr/>
                  </pic:nvPicPr>
                  <pic:blipFill>
                    <a:blip r:embed="rId58"/>
                    <a:stretch>
                      <a:fillRect/>
                    </a:stretch>
                  </pic:blipFill>
                  <pic:spPr>
                    <a:xfrm>
                      <a:off x="0" y="0"/>
                      <a:ext cx="5760720" cy="4065905"/>
                    </a:xfrm>
                    <a:prstGeom prst="rect">
                      <a:avLst/>
                    </a:prstGeom>
                  </pic:spPr>
                </pic:pic>
              </a:graphicData>
            </a:graphic>
          </wp:inline>
        </w:drawing>
      </w:r>
    </w:p>
    <w:p w:rsidR="5B900528" w:rsidP="727425B2" w:rsidRDefault="5B900528" w14:paraId="0CCA70AE" w14:textId="77777777">
      <w:pPr>
        <w:spacing w:line="279" w:lineRule="auto"/>
        <w:rPr>
          <w:rStyle w:val="eop"/>
          <w:rFonts w:ascii="Aptos" w:hAnsi="Aptos" w:eastAsia="Aptos" w:cs="Aptos"/>
          <w:color w:val="000000" w:themeColor="text1"/>
          <w:sz w:val="24"/>
          <w:szCs w:val="24"/>
        </w:rPr>
      </w:pPr>
    </w:p>
    <w:p w:rsidRPr="00D32F65" w:rsidR="003668C8" w:rsidP="003668C8" w:rsidRDefault="003668C8" w14:paraId="50F1202E" w14:textId="2D42503E">
      <w:pPr>
        <w:pStyle w:val="Kop2"/>
        <w:rPr>
          <w:rStyle w:val="eop"/>
        </w:rPr>
      </w:pPr>
      <w:bookmarkStart w:name="_Toc169975632" w:id="166"/>
      <w:bookmarkStart w:name="_Toc169977075" w:id="167"/>
      <w:bookmarkStart w:name="_Toc169977916" w:id="168"/>
      <w:r w:rsidRPr="00D32F65">
        <w:rPr>
          <w:rStyle w:val="eop"/>
        </w:rPr>
        <w:t xml:space="preserve">Appendix C Electrical </w:t>
      </w:r>
      <w:r w:rsidRPr="00D32F65" w:rsidR="001C244B">
        <w:rPr>
          <w:rStyle w:val="eop"/>
        </w:rPr>
        <w:t>circuits and PCB designs</w:t>
      </w:r>
      <w:bookmarkEnd w:id="166"/>
      <w:bookmarkEnd w:id="167"/>
      <w:bookmarkEnd w:id="168"/>
    </w:p>
    <w:p w:rsidR="00D21BA3" w:rsidP="727425B2" w:rsidRDefault="00D21BA3" w14:paraId="15E06D70" w14:textId="66435033">
      <w:pPr>
        <w:spacing w:line="279" w:lineRule="auto"/>
        <w:rPr>
          <w:rStyle w:val="eop"/>
          <w:rFonts w:ascii="Aptos" w:hAnsi="Aptos" w:eastAsia="Aptos" w:cs="Aptos"/>
          <w:color w:val="000000" w:themeColor="text1"/>
          <w:sz w:val="24"/>
          <w:szCs w:val="24"/>
        </w:rPr>
      </w:pPr>
      <w:r>
        <w:rPr>
          <w:rStyle w:val="eop"/>
          <w:rFonts w:ascii="Aptos" w:hAnsi="Aptos" w:eastAsia="Aptos" w:cs="Aptos"/>
          <w:noProof/>
          <w:color w:val="000000" w:themeColor="text1"/>
          <w:sz w:val="24"/>
          <w:szCs w:val="24"/>
        </w:rPr>
        <w:drawing>
          <wp:inline distT="0" distB="0" distL="0" distR="0" wp14:anchorId="4D4C7402" wp14:editId="3E8AA82D">
            <wp:extent cx="2574290" cy="4134485"/>
            <wp:effectExtent l="952" t="0" r="0" b="0"/>
            <wp:docPr id="10024475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2574290" cy="4134485"/>
                    </a:xfrm>
                    <a:prstGeom prst="rect">
                      <a:avLst/>
                    </a:prstGeom>
                    <a:noFill/>
                    <a:ln>
                      <a:noFill/>
                    </a:ln>
                  </pic:spPr>
                </pic:pic>
              </a:graphicData>
            </a:graphic>
          </wp:inline>
        </w:drawing>
      </w:r>
    </w:p>
    <w:p w:rsidR="00432523" w:rsidP="727425B2" w:rsidRDefault="00432523" w14:paraId="0081D40A" w14:textId="77777777">
      <w:pPr>
        <w:spacing w:line="279" w:lineRule="auto"/>
        <w:rPr>
          <w:rStyle w:val="eop"/>
          <w:rFonts w:ascii="Aptos" w:hAnsi="Aptos" w:eastAsia="Aptos" w:cs="Aptos"/>
          <w:color w:val="000000" w:themeColor="text1"/>
          <w:sz w:val="24"/>
          <w:szCs w:val="24"/>
        </w:rPr>
      </w:pPr>
    </w:p>
    <w:p w:rsidR="00D21BA3" w:rsidP="727425B2" w:rsidRDefault="00432523" w14:paraId="5B49EDC2" w14:textId="372AD032">
      <w:pPr>
        <w:spacing w:line="279" w:lineRule="auto"/>
        <w:rPr>
          <w:rStyle w:val="eop"/>
          <w:rFonts w:ascii="Aptos" w:hAnsi="Aptos" w:eastAsia="Aptos" w:cs="Aptos"/>
          <w:color w:val="000000" w:themeColor="text1"/>
          <w:sz w:val="24"/>
          <w:szCs w:val="24"/>
        </w:rPr>
      </w:pPr>
      <w:r>
        <w:rPr>
          <w:rStyle w:val="eop"/>
          <w:rFonts w:ascii="Aptos" w:hAnsi="Aptos" w:eastAsia="Aptos" w:cs="Aptos"/>
          <w:noProof/>
          <w:color w:val="000000" w:themeColor="text1"/>
          <w:sz w:val="24"/>
          <w:szCs w:val="24"/>
        </w:rPr>
        <w:drawing>
          <wp:inline distT="0" distB="0" distL="0" distR="0" wp14:anchorId="5BE6344E" wp14:editId="290B213B">
            <wp:extent cx="5227955" cy="4572000"/>
            <wp:effectExtent l="0" t="0" r="0" b="0"/>
            <wp:docPr id="19386021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7955" cy="4572000"/>
                    </a:xfrm>
                    <a:prstGeom prst="rect">
                      <a:avLst/>
                    </a:prstGeom>
                    <a:noFill/>
                    <a:ln>
                      <a:noFill/>
                    </a:ln>
                  </pic:spPr>
                </pic:pic>
              </a:graphicData>
            </a:graphic>
          </wp:inline>
        </w:drawing>
      </w:r>
    </w:p>
    <w:p w:rsidR="00432523" w:rsidP="727425B2" w:rsidRDefault="00432523" w14:paraId="758FA6BB" w14:textId="0364FB7B">
      <w:pPr>
        <w:spacing w:line="279" w:lineRule="auto"/>
        <w:rPr>
          <w:rStyle w:val="eop"/>
          <w:rFonts w:ascii="Aptos" w:hAnsi="Aptos" w:eastAsia="Aptos" w:cs="Aptos"/>
          <w:color w:val="000000" w:themeColor="text1"/>
          <w:sz w:val="24"/>
          <w:szCs w:val="24"/>
        </w:rPr>
      </w:pPr>
      <w:r>
        <w:rPr>
          <w:rStyle w:val="eop"/>
          <w:rFonts w:ascii="Aptos" w:hAnsi="Aptos" w:eastAsia="Aptos" w:cs="Aptos"/>
          <w:noProof/>
          <w:color w:val="000000" w:themeColor="text1"/>
          <w:sz w:val="24"/>
          <w:szCs w:val="24"/>
        </w:rPr>
        <w:drawing>
          <wp:inline distT="0" distB="0" distL="0" distR="0" wp14:anchorId="3980ABE0" wp14:editId="6ED28C36">
            <wp:extent cx="6381037" cy="3240156"/>
            <wp:effectExtent l="0" t="0" r="1270" b="0"/>
            <wp:docPr id="505257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88283" cy="3243835"/>
                    </a:xfrm>
                    <a:prstGeom prst="rect">
                      <a:avLst/>
                    </a:prstGeom>
                    <a:noFill/>
                    <a:ln>
                      <a:noFill/>
                    </a:ln>
                  </pic:spPr>
                </pic:pic>
              </a:graphicData>
            </a:graphic>
          </wp:inline>
        </w:drawing>
      </w:r>
    </w:p>
    <w:p w:rsidR="5B900528" w:rsidP="727425B2" w:rsidRDefault="00432523" w14:paraId="133F89F7" w14:textId="22F8CA6C">
      <w:pPr>
        <w:spacing w:line="279" w:lineRule="auto"/>
        <w:rPr>
          <w:rStyle w:val="eop"/>
          <w:rFonts w:ascii="Aptos" w:hAnsi="Aptos" w:eastAsia="Aptos" w:cs="Aptos"/>
          <w:color w:val="000000" w:themeColor="text1"/>
          <w:sz w:val="24"/>
          <w:szCs w:val="24"/>
        </w:rPr>
      </w:pPr>
      <w:r>
        <w:rPr>
          <w:rStyle w:val="eop"/>
          <w:rFonts w:ascii="Aptos" w:hAnsi="Aptos" w:eastAsia="Aptos" w:cs="Aptos"/>
          <w:noProof/>
          <w:color w:val="000000" w:themeColor="text1"/>
          <w:sz w:val="24"/>
          <w:szCs w:val="24"/>
        </w:rPr>
        <w:drawing>
          <wp:inline distT="0" distB="0" distL="0" distR="0" wp14:anchorId="257036BE" wp14:editId="576D8408">
            <wp:extent cx="6415636" cy="2703444"/>
            <wp:effectExtent l="0" t="0" r="4445" b="1905"/>
            <wp:docPr id="8714095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28654" cy="2708930"/>
                    </a:xfrm>
                    <a:prstGeom prst="rect">
                      <a:avLst/>
                    </a:prstGeom>
                    <a:noFill/>
                    <a:ln>
                      <a:noFill/>
                    </a:ln>
                  </pic:spPr>
                </pic:pic>
              </a:graphicData>
            </a:graphic>
          </wp:inline>
        </w:drawing>
      </w:r>
    </w:p>
    <w:p w:rsidR="00B14008" w:rsidRDefault="00B14008" w14:paraId="657BDEC2" w14:textId="3F92BC77">
      <w:pPr>
        <w:rPr>
          <w:ins w:author="Langeveld,Daniel D. van" w:date="2024-06-22T18:23:00Z" w16du:dateUtc="2024-06-22T16:23:00Z" w:id="169"/>
          <w:rStyle w:val="eop"/>
          <w:rFonts w:ascii="Aptos" w:hAnsi="Aptos" w:eastAsia="Aptos" w:cs="Aptos"/>
          <w:color w:val="000000" w:themeColor="text1"/>
          <w:sz w:val="24"/>
          <w:szCs w:val="24"/>
        </w:rPr>
      </w:pPr>
      <w:r>
        <w:rPr>
          <w:rStyle w:val="eop"/>
          <w:rFonts w:ascii="Aptos" w:hAnsi="Aptos" w:eastAsia="Aptos" w:cs="Aptos"/>
          <w:color w:val="000000" w:themeColor="text1"/>
          <w:sz w:val="24"/>
          <w:szCs w:val="24"/>
        </w:rPr>
        <w:br w:type="page"/>
      </w:r>
    </w:p>
    <w:p w:rsidRPr="00AB3BAE" w:rsidR="003C79E8" w:rsidRDefault="00AB3BAE" w14:paraId="0DD8C327" w14:textId="63BAF601">
      <w:pPr>
        <w:pStyle w:val="Kop2"/>
        <w:rPr>
          <w:rStyle w:val="eop"/>
          <w:rPrChange w:author="Langeveld,Daniel D. van" w:date="2024-06-22T18:24:00Z" w16du:dateUtc="2024-06-22T16:24:00Z" w:id="170">
            <w:rPr>
              <w:rStyle w:val="eop"/>
              <w:rFonts w:ascii="Aptos" w:hAnsi="Aptos" w:eastAsia="Aptos" w:cs="Aptos"/>
              <w:color w:val="000000" w:themeColor="text1"/>
              <w:sz w:val="24"/>
              <w:szCs w:val="24"/>
            </w:rPr>
          </w:rPrChange>
        </w:rPr>
        <w:pPrChange w:author="Langeveld,Daniel D. van" w:date="2024-06-22T18:23:00Z" w16du:dateUtc="2024-06-22T16:23:00Z" w:id="171">
          <w:pPr/>
        </w:pPrChange>
      </w:pPr>
      <w:bookmarkStart w:name="_Toc169975633" w:id="172"/>
      <w:bookmarkStart w:name="_Toc169977076" w:id="173"/>
      <w:bookmarkStart w:name="_Toc169977917" w:id="174"/>
      <w:ins w:author="Langeveld,Daniel D. van" w:date="2024-06-22T18:24:00Z" w16du:dateUtc="2024-06-22T16:24:00Z" w:id="175">
        <w:r w:rsidRPr="00AB3BAE">
          <w:rPr>
            <w:rStyle w:val="eop"/>
            <w:rPrChange w:author="Langeveld,Daniel D. van" w:date="2024-06-22T18:24:00Z" w16du:dateUtc="2024-06-22T16:24:00Z" w:id="176">
              <w:rPr>
                <w:rStyle w:val="eop"/>
                <w:rFonts w:ascii="Aptos" w:hAnsi="Aptos" w:eastAsia="Aptos" w:cs="Aptos"/>
                <w:color w:val="000000" w:themeColor="text1"/>
                <w:sz w:val="24"/>
                <w:szCs w:val="24"/>
              </w:rPr>
            </w:rPrChange>
          </w:rPr>
          <w:t>Appendix D B</w:t>
        </w:r>
      </w:ins>
      <w:ins w:author="Langeveld,Daniel D. van" w:date="2024-06-22T19:06:00Z" w16du:dateUtc="2024-06-22T17:06:00Z" w:id="177">
        <w:r w:rsidR="00253BAF">
          <w:rPr>
            <w:rStyle w:val="eop"/>
          </w:rPr>
          <w:t>OM</w:t>
        </w:r>
      </w:ins>
      <w:ins w:author="Langeveld,Daniel D. van" w:date="2024-06-22T18:24:00Z" w16du:dateUtc="2024-06-22T16:24:00Z" w:id="178">
        <w:r w:rsidRPr="00AB3BAE">
          <w:rPr>
            <w:rStyle w:val="eop"/>
            <w:rPrChange w:author="Langeveld,Daniel D. van" w:date="2024-06-22T18:24:00Z" w16du:dateUtc="2024-06-22T16:24:00Z" w:id="179">
              <w:rPr>
                <w:rStyle w:val="eop"/>
                <w:rFonts w:ascii="Aptos" w:hAnsi="Aptos" w:eastAsia="Aptos" w:cs="Aptos"/>
                <w:color w:val="000000" w:themeColor="text1"/>
                <w:sz w:val="24"/>
                <w:szCs w:val="24"/>
              </w:rPr>
            </w:rPrChange>
          </w:rPr>
          <w:t xml:space="preserve"> &amp; costs</w:t>
        </w:r>
      </w:ins>
      <w:bookmarkEnd w:id="172"/>
      <w:bookmarkEnd w:id="173"/>
      <w:bookmarkEnd w:id="174"/>
    </w:p>
    <w:tbl>
      <w:tblPr>
        <w:tblW w:w="10576" w:type="dxa"/>
        <w:tblInd w:w="-760" w:type="dxa"/>
        <w:tblLook w:val="04A0" w:firstRow="1" w:lastRow="0" w:firstColumn="1" w:lastColumn="0" w:noHBand="0" w:noVBand="1"/>
      </w:tblPr>
      <w:tblGrid>
        <w:gridCol w:w="1668"/>
        <w:gridCol w:w="1616"/>
        <w:gridCol w:w="1776"/>
        <w:gridCol w:w="1236"/>
        <w:gridCol w:w="1976"/>
        <w:gridCol w:w="916"/>
        <w:gridCol w:w="1388"/>
      </w:tblGrid>
      <w:tr w:rsidRPr="00442B0A" w:rsidR="005D2AEC" w:rsidTr="00442B0A" w14:paraId="0667D88C" w14:textId="77777777">
        <w:trPr>
          <w:trHeight w:val="360"/>
        </w:trPr>
        <w:tc>
          <w:tcPr>
            <w:tcW w:w="1668" w:type="dxa"/>
            <w:tcBorders>
              <w:top w:val="single" w:color="43AEE2" w:sz="4" w:space="0"/>
              <w:left w:val="single" w:color="43AEE2" w:sz="4" w:space="0"/>
              <w:bottom w:val="single" w:color="43AEE2" w:sz="4" w:space="0"/>
              <w:right w:val="nil"/>
            </w:tcBorders>
            <w:shd w:val="clear" w:color="145F82" w:fill="145F82"/>
            <w:noWrap/>
            <w:vAlign w:val="bottom"/>
            <w:hideMark/>
          </w:tcPr>
          <w:p w:rsidRPr="00442B0A" w:rsidR="00442B0A" w:rsidP="00442B0A" w:rsidRDefault="00442B0A" w14:paraId="2756F9E2" w14:textId="77777777">
            <w:pPr>
              <w:spacing w:after="0" w:line="240" w:lineRule="auto"/>
              <w:rPr>
                <w:rFonts w:ascii="Aptos Narrow" w:hAnsi="Aptos Narrow" w:eastAsia="Times New Roman" w:cs="Times New Roman"/>
                <w:b/>
                <w:color w:val="FFFFFF"/>
                <w:kern w:val="0"/>
                <w14:ligatures w14:val="none"/>
              </w:rPr>
            </w:pPr>
            <w:r w:rsidRPr="00442B0A">
              <w:rPr>
                <w:rFonts w:ascii="Aptos Narrow" w:hAnsi="Aptos Narrow" w:eastAsia="Times New Roman" w:cs="Times New Roman"/>
                <w:b/>
                <w:color w:val="FFFFFF"/>
                <w:kern w:val="0"/>
                <w14:ligatures w14:val="none"/>
              </w:rPr>
              <w:t>Type</w:t>
            </w:r>
          </w:p>
        </w:tc>
        <w:tc>
          <w:tcPr>
            <w:tcW w:w="1616" w:type="dxa"/>
            <w:tcBorders>
              <w:top w:val="single" w:color="43AEE2" w:sz="4" w:space="0"/>
              <w:left w:val="nil"/>
              <w:bottom w:val="single" w:color="43AEE2" w:sz="4" w:space="0"/>
              <w:right w:val="nil"/>
            </w:tcBorders>
            <w:shd w:val="clear" w:color="145F82" w:fill="145F82"/>
            <w:noWrap/>
            <w:vAlign w:val="bottom"/>
            <w:hideMark/>
          </w:tcPr>
          <w:p w:rsidRPr="00442B0A" w:rsidR="00442B0A" w:rsidP="00442B0A" w:rsidRDefault="00442B0A" w14:paraId="4EBD2692" w14:textId="77777777">
            <w:pPr>
              <w:spacing w:after="0" w:line="240" w:lineRule="auto"/>
              <w:rPr>
                <w:rFonts w:ascii="Aptos Narrow" w:hAnsi="Aptos Narrow" w:eastAsia="Times New Roman" w:cs="Times New Roman"/>
                <w:b/>
                <w:color w:val="FFFFFF"/>
                <w:kern w:val="0"/>
                <w14:ligatures w14:val="none"/>
              </w:rPr>
            </w:pPr>
            <w:r w:rsidRPr="00442B0A">
              <w:rPr>
                <w:rFonts w:ascii="Aptos Narrow" w:hAnsi="Aptos Narrow" w:eastAsia="Times New Roman" w:cs="Times New Roman"/>
                <w:b/>
                <w:color w:val="FFFFFF"/>
                <w:kern w:val="0"/>
                <w14:ligatures w14:val="none"/>
              </w:rPr>
              <w:t>Model</w:t>
            </w:r>
          </w:p>
        </w:tc>
        <w:tc>
          <w:tcPr>
            <w:tcW w:w="1776" w:type="dxa"/>
            <w:tcBorders>
              <w:top w:val="single" w:color="43AEE2" w:sz="4" w:space="0"/>
              <w:left w:val="nil"/>
              <w:bottom w:val="single" w:color="43AEE2" w:sz="4" w:space="0"/>
              <w:right w:val="nil"/>
            </w:tcBorders>
            <w:shd w:val="clear" w:color="145F82" w:fill="145F82"/>
            <w:noWrap/>
            <w:vAlign w:val="bottom"/>
            <w:hideMark/>
          </w:tcPr>
          <w:p w:rsidRPr="00442B0A" w:rsidR="00442B0A" w:rsidP="00442B0A" w:rsidRDefault="00442B0A" w14:paraId="497D9637" w14:textId="77777777">
            <w:pPr>
              <w:spacing w:after="0" w:line="240" w:lineRule="auto"/>
              <w:rPr>
                <w:rFonts w:ascii="Aptos Narrow" w:hAnsi="Aptos Narrow" w:eastAsia="Times New Roman" w:cs="Times New Roman"/>
                <w:b/>
                <w:color w:val="FFFFFF"/>
                <w:kern w:val="0"/>
                <w14:ligatures w14:val="none"/>
              </w:rPr>
            </w:pPr>
            <w:r w:rsidRPr="00442B0A">
              <w:rPr>
                <w:rFonts w:ascii="Aptos Narrow" w:hAnsi="Aptos Narrow" w:eastAsia="Times New Roman" w:cs="Times New Roman"/>
                <w:b/>
                <w:color w:val="FFFFFF"/>
                <w:kern w:val="0"/>
                <w14:ligatures w14:val="none"/>
              </w:rPr>
              <w:t>Description</w:t>
            </w:r>
          </w:p>
        </w:tc>
        <w:tc>
          <w:tcPr>
            <w:tcW w:w="1236" w:type="dxa"/>
            <w:tcBorders>
              <w:top w:val="single" w:color="43AEE2" w:sz="4" w:space="0"/>
              <w:left w:val="nil"/>
              <w:bottom w:val="single" w:color="43AEE2" w:sz="4" w:space="0"/>
              <w:right w:val="nil"/>
            </w:tcBorders>
            <w:shd w:val="clear" w:color="145F82" w:fill="145F82"/>
            <w:noWrap/>
            <w:vAlign w:val="bottom"/>
            <w:hideMark/>
          </w:tcPr>
          <w:p w:rsidRPr="00442B0A" w:rsidR="00442B0A" w:rsidP="00442B0A" w:rsidRDefault="00442B0A" w14:paraId="71F89A63" w14:textId="77777777">
            <w:pPr>
              <w:spacing w:after="0" w:line="240" w:lineRule="auto"/>
              <w:rPr>
                <w:rFonts w:ascii="Aptos Narrow" w:hAnsi="Aptos Narrow" w:eastAsia="Times New Roman" w:cs="Times New Roman"/>
                <w:b/>
                <w:color w:val="FFFFFF"/>
                <w:kern w:val="0"/>
                <w14:ligatures w14:val="none"/>
              </w:rPr>
            </w:pPr>
            <w:r w:rsidRPr="00442B0A">
              <w:rPr>
                <w:rFonts w:ascii="Aptos Narrow" w:hAnsi="Aptos Narrow" w:eastAsia="Times New Roman" w:cs="Times New Roman"/>
                <w:b/>
                <w:color w:val="FFFFFF"/>
                <w:kern w:val="0"/>
                <w14:ligatures w14:val="none"/>
              </w:rPr>
              <w:t>Quantity</w:t>
            </w:r>
          </w:p>
        </w:tc>
        <w:tc>
          <w:tcPr>
            <w:tcW w:w="1976" w:type="dxa"/>
            <w:tcBorders>
              <w:top w:val="single" w:color="43AEE2" w:sz="4" w:space="0"/>
              <w:left w:val="nil"/>
              <w:bottom w:val="single" w:color="43AEE2" w:sz="4" w:space="0"/>
              <w:right w:val="nil"/>
            </w:tcBorders>
            <w:shd w:val="clear" w:color="145F82" w:fill="145F82"/>
            <w:noWrap/>
            <w:vAlign w:val="bottom"/>
            <w:hideMark/>
          </w:tcPr>
          <w:p w:rsidRPr="00442B0A" w:rsidR="00442B0A" w:rsidP="00442B0A" w:rsidRDefault="00442B0A" w14:paraId="6947C312" w14:textId="77777777">
            <w:pPr>
              <w:spacing w:after="0" w:line="240" w:lineRule="auto"/>
              <w:rPr>
                <w:rFonts w:ascii="Aptos Narrow" w:hAnsi="Aptos Narrow" w:eastAsia="Times New Roman" w:cs="Times New Roman"/>
                <w:b/>
                <w:color w:val="FFFFFF"/>
                <w:kern w:val="0"/>
                <w14:ligatures w14:val="none"/>
              </w:rPr>
            </w:pPr>
            <w:r w:rsidRPr="00442B0A">
              <w:rPr>
                <w:rFonts w:ascii="Aptos Narrow" w:hAnsi="Aptos Narrow" w:eastAsia="Times New Roman" w:cs="Times New Roman"/>
                <w:b/>
                <w:color w:val="FFFFFF"/>
                <w:kern w:val="0"/>
                <w14:ligatures w14:val="none"/>
              </w:rPr>
              <w:t>Current Supplier</w:t>
            </w:r>
          </w:p>
        </w:tc>
        <w:tc>
          <w:tcPr>
            <w:tcW w:w="916" w:type="dxa"/>
            <w:tcBorders>
              <w:top w:val="single" w:color="43AEE2" w:sz="4" w:space="0"/>
              <w:left w:val="nil"/>
              <w:bottom w:val="single" w:color="43AEE2" w:sz="4" w:space="0"/>
              <w:right w:val="nil"/>
            </w:tcBorders>
            <w:shd w:val="clear" w:color="145F82" w:fill="145F82"/>
            <w:noWrap/>
            <w:vAlign w:val="bottom"/>
            <w:hideMark/>
          </w:tcPr>
          <w:p w:rsidRPr="00442B0A" w:rsidR="00442B0A" w:rsidP="00442B0A" w:rsidRDefault="00442B0A" w14:paraId="0113742B" w14:textId="77777777">
            <w:pPr>
              <w:spacing w:after="0" w:line="240" w:lineRule="auto"/>
              <w:rPr>
                <w:rFonts w:ascii="Aptos Narrow" w:hAnsi="Aptos Narrow" w:eastAsia="Times New Roman" w:cs="Times New Roman"/>
                <w:b/>
                <w:color w:val="FFFFFF"/>
                <w:kern w:val="0"/>
                <w14:ligatures w14:val="none"/>
              </w:rPr>
            </w:pPr>
            <w:r w:rsidRPr="00442B0A">
              <w:rPr>
                <w:rFonts w:ascii="Aptos Narrow" w:hAnsi="Aptos Narrow" w:eastAsia="Times New Roman" w:cs="Times New Roman"/>
                <w:b/>
                <w:color w:val="FFFFFF"/>
                <w:kern w:val="0"/>
                <w14:ligatures w14:val="none"/>
              </w:rPr>
              <w:t>Price</w:t>
            </w:r>
          </w:p>
        </w:tc>
        <w:tc>
          <w:tcPr>
            <w:tcW w:w="1388" w:type="dxa"/>
            <w:tcBorders>
              <w:top w:val="single" w:color="43AEE2" w:sz="4" w:space="0"/>
              <w:left w:val="nil"/>
              <w:bottom w:val="single" w:color="43AEE2" w:sz="4" w:space="0"/>
              <w:right w:val="single" w:color="43AEE2" w:sz="4" w:space="0"/>
            </w:tcBorders>
            <w:shd w:val="clear" w:color="145F82" w:fill="145F82"/>
            <w:noWrap/>
            <w:vAlign w:val="bottom"/>
            <w:hideMark/>
          </w:tcPr>
          <w:p w:rsidRPr="00442B0A" w:rsidR="00442B0A" w:rsidP="00442B0A" w:rsidRDefault="00442B0A" w14:paraId="625C34F0" w14:textId="77777777">
            <w:pPr>
              <w:spacing w:after="0" w:line="240" w:lineRule="auto"/>
              <w:rPr>
                <w:rFonts w:ascii="Aptos Narrow" w:hAnsi="Aptos Narrow" w:eastAsia="Times New Roman" w:cs="Times New Roman"/>
                <w:b/>
                <w:color w:val="FFFFFF"/>
                <w:kern w:val="0"/>
                <w14:ligatures w14:val="none"/>
              </w:rPr>
            </w:pPr>
            <w:r w:rsidRPr="00442B0A">
              <w:rPr>
                <w:rFonts w:ascii="Aptos Narrow" w:hAnsi="Aptos Narrow" w:eastAsia="Times New Roman" w:cs="Times New Roman"/>
                <w:b/>
                <w:color w:val="FFFFFF"/>
                <w:kern w:val="0"/>
                <w14:ligatures w14:val="none"/>
              </w:rPr>
              <w:t>Total price</w:t>
            </w:r>
          </w:p>
        </w:tc>
      </w:tr>
      <w:tr w:rsidRPr="00442B0A" w:rsidR="005D2AEC" w:rsidTr="00442B0A" w14:paraId="36D05B3C" w14:textId="77777777">
        <w:trPr>
          <w:trHeight w:val="1223"/>
        </w:trPr>
        <w:tc>
          <w:tcPr>
            <w:tcW w:w="1668" w:type="dxa"/>
            <w:tcBorders>
              <w:top w:val="single" w:color="43AEE2" w:sz="4" w:space="0"/>
              <w:left w:val="single" w:color="43AEE2" w:sz="4" w:space="0"/>
              <w:bottom w:val="single" w:color="43AEE2" w:sz="4" w:space="0"/>
              <w:right w:val="nil"/>
            </w:tcBorders>
            <w:shd w:val="clear" w:color="C0E4F5" w:fill="C0E4F5"/>
            <w:noWrap/>
            <w:vAlign w:val="bottom"/>
            <w:hideMark/>
          </w:tcPr>
          <w:p w:rsidRPr="00442B0A" w:rsidR="00442B0A" w:rsidP="00442B0A" w:rsidRDefault="00442B0A" w14:paraId="58EB2D61"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Speaker</w:t>
            </w:r>
          </w:p>
        </w:tc>
        <w:tc>
          <w:tcPr>
            <w:tcW w:w="1616" w:type="dxa"/>
            <w:tcBorders>
              <w:top w:val="single" w:color="43AEE2" w:sz="4" w:space="0"/>
              <w:left w:val="nil"/>
              <w:bottom w:val="single" w:color="43AEE2" w:sz="4" w:space="0"/>
              <w:right w:val="nil"/>
            </w:tcBorders>
            <w:shd w:val="clear" w:color="C0E4F5" w:fill="C0E4F5"/>
            <w:vAlign w:val="bottom"/>
            <w:hideMark/>
          </w:tcPr>
          <w:p w:rsidRPr="00442B0A" w:rsidR="00442B0A" w:rsidP="00442B0A" w:rsidRDefault="00442B0A" w14:paraId="5138B6C2"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FR 10 HMP</w:t>
            </w:r>
          </w:p>
        </w:tc>
        <w:tc>
          <w:tcPr>
            <w:tcW w:w="1776" w:type="dxa"/>
            <w:tcBorders>
              <w:top w:val="single" w:color="43AEE2" w:sz="4" w:space="0"/>
              <w:left w:val="nil"/>
              <w:bottom w:val="single" w:color="43AEE2" w:sz="4" w:space="0"/>
              <w:right w:val="nil"/>
            </w:tcBorders>
            <w:shd w:val="clear" w:color="C0E4F5" w:fill="C0E4F5"/>
            <w:vAlign w:val="bottom"/>
            <w:hideMark/>
          </w:tcPr>
          <w:p w:rsidRPr="00040926" w:rsidR="00442B0A" w:rsidP="00442B0A" w:rsidRDefault="00442B0A" w14:paraId="07C80620" w14:textId="77777777">
            <w:pPr>
              <w:spacing w:after="0" w:line="240" w:lineRule="auto"/>
              <w:rPr>
                <w:rFonts w:ascii="Aptos Narrow" w:hAnsi="Aptos Narrow" w:eastAsia="Times New Roman" w:cs="Times New Roman"/>
                <w:color w:val="000000"/>
                <w:kern w:val="0"/>
                <w:lang w:val="en-US"/>
                <w14:ligatures w14:val="none"/>
                <w:rPrChange w:author="Kuiper,Tim T." w:date="2024-06-22T19:06:00Z" w16du:dateUtc="2024-06-22T17:06:00Z" w:id="180">
                  <w:rPr>
                    <w:rFonts w:ascii="Aptos Narrow" w:hAnsi="Aptos Narrow" w:eastAsia="Times New Roman" w:cs="Times New Roman"/>
                    <w:color w:val="000000"/>
                    <w:kern w:val="0"/>
                    <w14:ligatures w14:val="none"/>
                  </w:rPr>
                </w:rPrChange>
              </w:rPr>
            </w:pPr>
            <w:r w:rsidRPr="00040926">
              <w:rPr>
                <w:rFonts w:ascii="Aptos Narrow" w:hAnsi="Aptos Narrow" w:eastAsia="Times New Roman" w:cs="Times New Roman"/>
                <w:color w:val="000000"/>
                <w:kern w:val="0"/>
                <w:lang w:val="en-US"/>
                <w14:ligatures w14:val="none"/>
                <w:rPrChange w:author="Kuiper,Tim T." w:date="2024-06-22T19:06:00Z" w16du:dateUtc="2024-06-22T17:06:00Z" w:id="181">
                  <w:rPr>
                    <w:rFonts w:ascii="Aptos Narrow" w:hAnsi="Aptos Narrow" w:eastAsia="Times New Roman" w:cs="Times New Roman"/>
                    <w:color w:val="000000"/>
                    <w:kern w:val="0"/>
                    <w14:ligatures w14:val="none"/>
                  </w:rPr>
                </w:rPrChange>
              </w:rPr>
              <w:t xml:space="preserve">Water resistant speaker,  20-30 W power, full range, </w:t>
            </w:r>
            <w:r w:rsidRPr="00040926">
              <w:rPr>
                <w:rFonts w:ascii="Calibri" w:hAnsi="Calibri" w:eastAsia="Times New Roman" w:cs="Calibri"/>
                <w:color w:val="000000"/>
                <w:kern w:val="0"/>
                <w:lang w:val="en-US"/>
                <w14:ligatures w14:val="none"/>
                <w:rPrChange w:author="Kuiper,Tim T." w:date="2024-06-22T19:06:00Z" w16du:dateUtc="2024-06-22T17:06:00Z" w:id="182">
                  <w:rPr>
                    <w:rFonts w:ascii="Calibri" w:hAnsi="Calibri" w:eastAsia="Times New Roman" w:cs="Calibri"/>
                    <w:color w:val="000000"/>
                    <w:kern w:val="0"/>
                    <w14:ligatures w14:val="none"/>
                  </w:rPr>
                </w:rPrChange>
              </w:rPr>
              <w:t>Ø</w:t>
            </w:r>
            <w:r w:rsidRPr="00040926">
              <w:rPr>
                <w:rFonts w:ascii="Aptos Narrow" w:hAnsi="Aptos Narrow" w:eastAsia="Times New Roman" w:cs="Times New Roman"/>
                <w:color w:val="000000"/>
                <w:kern w:val="0"/>
                <w:lang w:val="en-US"/>
                <w14:ligatures w14:val="none"/>
                <w:rPrChange w:author="Kuiper,Tim T." w:date="2024-06-22T19:06:00Z" w16du:dateUtc="2024-06-22T17:06:00Z" w:id="183">
                  <w:rPr>
                    <w:rFonts w:ascii="Aptos Narrow" w:hAnsi="Aptos Narrow" w:eastAsia="Times New Roman" w:cs="Times New Roman"/>
                    <w:color w:val="000000"/>
                    <w:kern w:val="0"/>
                    <w14:ligatures w14:val="none"/>
                  </w:rPr>
                </w:rPrChange>
              </w:rPr>
              <w:t>100mm</w:t>
            </w:r>
          </w:p>
        </w:tc>
        <w:tc>
          <w:tcPr>
            <w:tcW w:w="1236" w:type="dxa"/>
            <w:tcBorders>
              <w:top w:val="single" w:color="43AEE2" w:sz="4" w:space="0"/>
              <w:left w:val="nil"/>
              <w:bottom w:val="single" w:color="43AEE2" w:sz="4" w:space="0"/>
              <w:right w:val="nil"/>
            </w:tcBorders>
            <w:shd w:val="clear" w:color="C0E4F5" w:fill="C0E4F5"/>
            <w:noWrap/>
            <w:vAlign w:val="bottom"/>
            <w:hideMark/>
          </w:tcPr>
          <w:p w:rsidRPr="00442B0A" w:rsidR="00442B0A" w:rsidP="00442B0A" w:rsidRDefault="00442B0A" w14:paraId="1F9F9E58"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14</w:t>
            </w:r>
          </w:p>
        </w:tc>
        <w:tc>
          <w:tcPr>
            <w:tcW w:w="1976" w:type="dxa"/>
            <w:tcBorders>
              <w:top w:val="single" w:color="43AEE2" w:sz="4" w:space="0"/>
              <w:left w:val="nil"/>
              <w:bottom w:val="single" w:color="43AEE2" w:sz="4" w:space="0"/>
              <w:right w:val="nil"/>
            </w:tcBorders>
            <w:shd w:val="clear" w:color="C0E4F5" w:fill="C0E4F5"/>
            <w:noWrap/>
            <w:vAlign w:val="bottom"/>
            <w:hideMark/>
          </w:tcPr>
          <w:p w:rsidRPr="00442B0A" w:rsidR="00442B0A" w:rsidP="00442B0A" w:rsidRDefault="00442B0A" w14:paraId="498A4998"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RS-group</w:t>
            </w:r>
          </w:p>
        </w:tc>
        <w:tc>
          <w:tcPr>
            <w:tcW w:w="916" w:type="dxa"/>
            <w:tcBorders>
              <w:top w:val="single" w:color="43AEE2" w:sz="4" w:space="0"/>
              <w:left w:val="nil"/>
              <w:bottom w:val="single" w:color="43AEE2" w:sz="4" w:space="0"/>
              <w:right w:val="nil"/>
            </w:tcBorders>
            <w:shd w:val="clear" w:color="C0E4F5" w:fill="C0E4F5"/>
            <w:noWrap/>
            <w:vAlign w:val="bottom"/>
            <w:hideMark/>
          </w:tcPr>
          <w:p w:rsidRPr="00442B0A" w:rsidR="00442B0A" w:rsidP="00442B0A" w:rsidRDefault="00442B0A" w14:paraId="59362BD3"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17,01</w:t>
            </w:r>
          </w:p>
        </w:tc>
        <w:tc>
          <w:tcPr>
            <w:tcW w:w="1388" w:type="dxa"/>
            <w:tcBorders>
              <w:top w:val="single" w:color="43AEE2" w:sz="4" w:space="0"/>
              <w:left w:val="nil"/>
              <w:bottom w:val="single" w:color="43AEE2" w:sz="4" w:space="0"/>
              <w:right w:val="single" w:color="43AEE2" w:sz="4" w:space="0"/>
            </w:tcBorders>
            <w:shd w:val="clear" w:color="C0E4F5" w:fill="C0E4F5"/>
            <w:noWrap/>
            <w:vAlign w:val="bottom"/>
            <w:hideMark/>
          </w:tcPr>
          <w:p w:rsidRPr="00442B0A" w:rsidR="00442B0A" w:rsidP="00442B0A" w:rsidRDefault="00442B0A" w14:paraId="0E3C352B"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238,14</w:t>
            </w:r>
          </w:p>
        </w:tc>
      </w:tr>
      <w:tr w:rsidRPr="00442B0A" w:rsidR="00CA4841" w:rsidTr="00442B0A" w14:paraId="7CF3C0D4" w14:textId="77777777">
        <w:trPr>
          <w:trHeight w:val="960"/>
        </w:trPr>
        <w:tc>
          <w:tcPr>
            <w:tcW w:w="1668" w:type="dxa"/>
            <w:tcBorders>
              <w:top w:val="single" w:color="43AEE2" w:sz="4" w:space="0"/>
              <w:left w:val="single" w:color="43AEE2" w:sz="4" w:space="0"/>
              <w:bottom w:val="single" w:color="43AEE2" w:sz="4" w:space="0"/>
              <w:right w:val="nil"/>
            </w:tcBorders>
            <w:shd w:val="clear" w:color="auto" w:fill="auto"/>
            <w:noWrap/>
            <w:vAlign w:val="bottom"/>
            <w:hideMark/>
          </w:tcPr>
          <w:p w:rsidRPr="00442B0A" w:rsidR="00442B0A" w:rsidP="00442B0A" w:rsidRDefault="00442B0A" w14:paraId="7248D181"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Microphone</w:t>
            </w:r>
          </w:p>
        </w:tc>
        <w:tc>
          <w:tcPr>
            <w:tcW w:w="1616" w:type="dxa"/>
            <w:tcBorders>
              <w:top w:val="single" w:color="43AEE2" w:sz="4" w:space="0"/>
              <w:left w:val="nil"/>
              <w:bottom w:val="single" w:color="43AEE2" w:sz="4" w:space="0"/>
              <w:right w:val="nil"/>
            </w:tcBorders>
            <w:shd w:val="clear" w:color="auto" w:fill="auto"/>
            <w:vAlign w:val="bottom"/>
            <w:hideMark/>
          </w:tcPr>
          <w:p w:rsidRPr="00442B0A" w:rsidR="00442B0A" w:rsidP="00442B0A" w:rsidRDefault="00442B0A" w14:paraId="6E9A315B"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MULTICOMP PRO ABM-708</w:t>
            </w:r>
          </w:p>
        </w:tc>
        <w:tc>
          <w:tcPr>
            <w:tcW w:w="1776" w:type="dxa"/>
            <w:tcBorders>
              <w:top w:val="single" w:color="43AEE2" w:sz="4" w:space="0"/>
              <w:left w:val="nil"/>
              <w:bottom w:val="single" w:color="43AEE2" w:sz="4" w:space="0"/>
              <w:right w:val="nil"/>
            </w:tcBorders>
            <w:shd w:val="clear" w:color="auto" w:fill="auto"/>
            <w:vAlign w:val="bottom"/>
            <w:hideMark/>
          </w:tcPr>
          <w:p w:rsidRPr="00442B0A" w:rsidR="00442B0A" w:rsidP="00442B0A" w:rsidRDefault="00442B0A" w14:paraId="2C6454B0" w14:textId="09EB7BEB">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Unidirection</w:t>
            </w:r>
            <w:ins w:author="Langeveld,Daniel D. van" w:date="2024-06-22T17:16:00Z" w16du:dateUtc="2024-06-22T15:16:00Z" w:id="184">
              <w:r w:rsidR="00D6090E">
                <w:rPr>
                  <w:rFonts w:ascii="Aptos Narrow" w:hAnsi="Aptos Narrow" w:eastAsia="Times New Roman" w:cs="Times New Roman"/>
                  <w:color w:val="000000"/>
                  <w:kern w:val="0"/>
                  <w14:ligatures w14:val="none"/>
                </w:rPr>
                <w:t>al</w:t>
              </w:r>
            </w:ins>
            <w:del w:author="Langeveld,Daniel D. van" w:date="2024-06-22T17:16:00Z" w16du:dateUtc="2024-06-22T15:16:00Z" w:id="185">
              <w:r w:rsidRPr="00442B0A" w:rsidDel="00D6090E">
                <w:rPr>
                  <w:rFonts w:ascii="Aptos Narrow" w:hAnsi="Aptos Narrow" w:eastAsia="Times New Roman" w:cs="Times New Roman"/>
                  <w:color w:val="000000"/>
                  <w:kern w:val="0"/>
                  <w14:ligatures w14:val="none"/>
                </w:rPr>
                <w:delText>ele</w:delText>
              </w:r>
            </w:del>
            <w:r w:rsidRPr="00442B0A">
              <w:rPr>
                <w:rFonts w:ascii="Aptos Narrow" w:hAnsi="Aptos Narrow" w:eastAsia="Times New Roman" w:cs="Times New Roman"/>
                <w:color w:val="000000"/>
                <w:kern w:val="0"/>
                <w14:ligatures w14:val="none"/>
              </w:rPr>
              <w:t xml:space="preserve"> microphone</w:t>
            </w:r>
          </w:p>
        </w:tc>
        <w:tc>
          <w:tcPr>
            <w:tcW w:w="1236" w:type="dxa"/>
            <w:tcBorders>
              <w:top w:val="single" w:color="43AEE2" w:sz="4" w:space="0"/>
              <w:left w:val="nil"/>
              <w:bottom w:val="single" w:color="43AEE2" w:sz="4" w:space="0"/>
              <w:right w:val="nil"/>
            </w:tcBorders>
            <w:shd w:val="clear" w:color="auto" w:fill="auto"/>
            <w:noWrap/>
            <w:vAlign w:val="bottom"/>
            <w:hideMark/>
          </w:tcPr>
          <w:p w:rsidRPr="00442B0A" w:rsidR="00442B0A" w:rsidP="00442B0A" w:rsidRDefault="00442B0A" w14:paraId="2011BBAE"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14</w:t>
            </w:r>
          </w:p>
        </w:tc>
        <w:tc>
          <w:tcPr>
            <w:tcW w:w="1976" w:type="dxa"/>
            <w:tcBorders>
              <w:top w:val="single" w:color="43AEE2" w:sz="4" w:space="0"/>
              <w:left w:val="nil"/>
              <w:bottom w:val="single" w:color="43AEE2" w:sz="4" w:space="0"/>
              <w:right w:val="nil"/>
            </w:tcBorders>
            <w:shd w:val="clear" w:color="auto" w:fill="auto"/>
            <w:noWrap/>
            <w:vAlign w:val="bottom"/>
            <w:hideMark/>
          </w:tcPr>
          <w:p w:rsidRPr="00442B0A" w:rsidR="00442B0A" w:rsidP="00442B0A" w:rsidRDefault="00442B0A" w14:paraId="6359D096"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Farnell</w:t>
            </w:r>
          </w:p>
        </w:tc>
        <w:tc>
          <w:tcPr>
            <w:tcW w:w="916" w:type="dxa"/>
            <w:tcBorders>
              <w:top w:val="single" w:color="43AEE2" w:sz="4" w:space="0"/>
              <w:left w:val="nil"/>
              <w:bottom w:val="single" w:color="43AEE2" w:sz="4" w:space="0"/>
              <w:right w:val="nil"/>
            </w:tcBorders>
            <w:shd w:val="clear" w:color="auto" w:fill="auto"/>
            <w:noWrap/>
            <w:vAlign w:val="bottom"/>
            <w:hideMark/>
          </w:tcPr>
          <w:p w:rsidRPr="00442B0A" w:rsidR="00442B0A" w:rsidP="00442B0A" w:rsidRDefault="00B56BB1" w14:paraId="07A3E42F" w14:textId="4EECB108">
            <w:pPr>
              <w:spacing w:after="0" w:line="240" w:lineRule="auto"/>
              <w:jc w:val="right"/>
              <w:rPr>
                <w:rFonts w:ascii="Aptos Narrow" w:hAnsi="Aptos Narrow" w:eastAsia="Times New Roman" w:cs="Times New Roman"/>
                <w:color w:val="000000"/>
                <w:kern w:val="0"/>
                <w14:ligatures w14:val="none"/>
              </w:rPr>
            </w:pPr>
            <w:r>
              <w:rPr>
                <w:rFonts w:ascii="Aptos Narrow" w:hAnsi="Aptos Narrow" w:eastAsia="Times New Roman" w:cs="Times New Roman"/>
                <w:color w:val="000000"/>
                <w:kern w:val="0"/>
                <w14:ligatures w14:val="none"/>
              </w:rPr>
              <w:t>3.75</w:t>
            </w:r>
          </w:p>
        </w:tc>
        <w:tc>
          <w:tcPr>
            <w:tcW w:w="1388" w:type="dxa"/>
            <w:tcBorders>
              <w:top w:val="single" w:color="43AEE2" w:sz="4" w:space="0"/>
              <w:left w:val="nil"/>
              <w:bottom w:val="single" w:color="43AEE2" w:sz="4" w:space="0"/>
              <w:right w:val="single" w:color="43AEE2" w:sz="4" w:space="0"/>
            </w:tcBorders>
            <w:shd w:val="clear" w:color="auto" w:fill="auto"/>
            <w:noWrap/>
            <w:vAlign w:val="bottom"/>
            <w:hideMark/>
          </w:tcPr>
          <w:p w:rsidRPr="00442B0A" w:rsidR="00442B0A" w:rsidP="00442B0A" w:rsidRDefault="00B56BB1" w14:paraId="3575A2CF" w14:textId="70110193">
            <w:pPr>
              <w:spacing w:after="0" w:line="240" w:lineRule="auto"/>
              <w:jc w:val="right"/>
              <w:rPr>
                <w:rFonts w:ascii="Aptos Narrow" w:hAnsi="Aptos Narrow" w:eastAsia="Times New Roman" w:cs="Times New Roman"/>
                <w:color w:val="000000"/>
                <w:kern w:val="0"/>
                <w14:ligatures w14:val="none"/>
              </w:rPr>
            </w:pPr>
            <w:r>
              <w:rPr>
                <w:rFonts w:ascii="Aptos Narrow" w:hAnsi="Aptos Narrow" w:eastAsia="Times New Roman" w:cs="Times New Roman"/>
                <w:color w:val="000000"/>
                <w:kern w:val="0"/>
                <w14:ligatures w14:val="none"/>
              </w:rPr>
              <w:t>52.5</w:t>
            </w:r>
          </w:p>
        </w:tc>
      </w:tr>
      <w:tr w:rsidRPr="00442B0A" w:rsidR="005D2AEC" w:rsidTr="00442B0A" w14:paraId="59861A2B" w14:textId="77777777">
        <w:trPr>
          <w:trHeight w:val="863"/>
        </w:trPr>
        <w:tc>
          <w:tcPr>
            <w:tcW w:w="1668" w:type="dxa"/>
            <w:tcBorders>
              <w:top w:val="single" w:color="43AEE2" w:sz="4" w:space="0"/>
              <w:left w:val="single" w:color="43AEE2" w:sz="4" w:space="0"/>
              <w:bottom w:val="single" w:color="43AEE2" w:sz="4" w:space="0"/>
              <w:right w:val="nil"/>
            </w:tcBorders>
            <w:shd w:val="clear" w:color="C0E4F5" w:fill="C0E4F5"/>
            <w:noWrap/>
            <w:vAlign w:val="bottom"/>
            <w:hideMark/>
          </w:tcPr>
          <w:p w:rsidRPr="00442B0A" w:rsidR="00442B0A" w:rsidP="00442B0A" w:rsidRDefault="00442B0A" w14:paraId="2E3978DB"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ESP32</w:t>
            </w:r>
          </w:p>
        </w:tc>
        <w:tc>
          <w:tcPr>
            <w:tcW w:w="1616" w:type="dxa"/>
            <w:tcBorders>
              <w:top w:val="single" w:color="43AEE2" w:sz="4" w:space="0"/>
              <w:left w:val="nil"/>
              <w:bottom w:val="single" w:color="43AEE2" w:sz="4" w:space="0"/>
              <w:right w:val="nil"/>
            </w:tcBorders>
            <w:shd w:val="clear" w:color="C0E4F5" w:fill="C0E4F5"/>
            <w:vAlign w:val="bottom"/>
            <w:hideMark/>
          </w:tcPr>
          <w:p w:rsidRPr="00442B0A" w:rsidR="00442B0A" w:rsidP="00442B0A" w:rsidRDefault="00442B0A" w14:paraId="6DDE3C80"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br/>
            </w:r>
            <w:r w:rsidRPr="00442B0A">
              <w:rPr>
                <w:rFonts w:ascii="Aptos Narrow" w:hAnsi="Aptos Narrow" w:eastAsia="Times New Roman" w:cs="Times New Roman"/>
                <w:color w:val="000000"/>
                <w:kern w:val="0"/>
                <w14:ligatures w14:val="none"/>
              </w:rPr>
              <w:t>ESP32-D0WDQ6</w:t>
            </w:r>
          </w:p>
        </w:tc>
        <w:tc>
          <w:tcPr>
            <w:tcW w:w="1776" w:type="dxa"/>
            <w:tcBorders>
              <w:top w:val="single" w:color="43AEE2" w:sz="4" w:space="0"/>
              <w:left w:val="nil"/>
              <w:bottom w:val="single" w:color="43AEE2" w:sz="4" w:space="0"/>
              <w:right w:val="nil"/>
            </w:tcBorders>
            <w:shd w:val="clear" w:color="C0E4F5" w:fill="C0E4F5"/>
            <w:vAlign w:val="bottom"/>
            <w:hideMark/>
          </w:tcPr>
          <w:p w:rsidRPr="00442B0A" w:rsidR="00442B0A" w:rsidP="00442B0A" w:rsidRDefault="00442B0A" w14:paraId="01C3FDA1"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General purpose Controller</w:t>
            </w:r>
          </w:p>
        </w:tc>
        <w:tc>
          <w:tcPr>
            <w:tcW w:w="1236" w:type="dxa"/>
            <w:tcBorders>
              <w:top w:val="single" w:color="43AEE2" w:sz="4" w:space="0"/>
              <w:left w:val="nil"/>
              <w:bottom w:val="single" w:color="43AEE2" w:sz="4" w:space="0"/>
              <w:right w:val="nil"/>
            </w:tcBorders>
            <w:shd w:val="clear" w:color="C0E4F5" w:fill="C0E4F5"/>
            <w:noWrap/>
            <w:vAlign w:val="bottom"/>
            <w:hideMark/>
          </w:tcPr>
          <w:p w:rsidRPr="00442B0A" w:rsidR="00442B0A" w:rsidP="00442B0A" w:rsidRDefault="00442B0A" w14:paraId="56E5B82B"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130</w:t>
            </w:r>
          </w:p>
        </w:tc>
        <w:tc>
          <w:tcPr>
            <w:tcW w:w="1976" w:type="dxa"/>
            <w:tcBorders>
              <w:top w:val="single" w:color="43AEE2" w:sz="4" w:space="0"/>
              <w:left w:val="nil"/>
              <w:bottom w:val="single" w:color="43AEE2" w:sz="4" w:space="0"/>
              <w:right w:val="nil"/>
            </w:tcBorders>
            <w:shd w:val="clear" w:color="C0E4F5" w:fill="C0E4F5"/>
            <w:noWrap/>
            <w:vAlign w:val="bottom"/>
            <w:hideMark/>
          </w:tcPr>
          <w:p w:rsidRPr="00442B0A" w:rsidR="00442B0A" w:rsidP="00442B0A" w:rsidRDefault="00442B0A" w14:paraId="45D729AE"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Tinytronics</w:t>
            </w:r>
          </w:p>
        </w:tc>
        <w:tc>
          <w:tcPr>
            <w:tcW w:w="916" w:type="dxa"/>
            <w:tcBorders>
              <w:top w:val="single" w:color="43AEE2" w:sz="4" w:space="0"/>
              <w:left w:val="nil"/>
              <w:bottom w:val="single" w:color="43AEE2" w:sz="4" w:space="0"/>
              <w:right w:val="nil"/>
            </w:tcBorders>
            <w:shd w:val="clear" w:color="C0E4F5" w:fill="C0E4F5"/>
            <w:noWrap/>
            <w:vAlign w:val="bottom"/>
            <w:hideMark/>
          </w:tcPr>
          <w:p w:rsidRPr="00442B0A" w:rsidR="00442B0A" w:rsidP="00442B0A" w:rsidRDefault="00442B0A" w14:paraId="6A66E3CE"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5,5</w:t>
            </w:r>
          </w:p>
        </w:tc>
        <w:tc>
          <w:tcPr>
            <w:tcW w:w="1388" w:type="dxa"/>
            <w:tcBorders>
              <w:top w:val="single" w:color="43AEE2" w:sz="4" w:space="0"/>
              <w:left w:val="nil"/>
              <w:bottom w:val="single" w:color="43AEE2" w:sz="4" w:space="0"/>
              <w:right w:val="single" w:color="43AEE2" w:sz="4" w:space="0"/>
            </w:tcBorders>
            <w:shd w:val="clear" w:color="C0E4F5" w:fill="C0E4F5"/>
            <w:noWrap/>
            <w:vAlign w:val="bottom"/>
            <w:hideMark/>
          </w:tcPr>
          <w:p w:rsidRPr="00442B0A" w:rsidR="00442B0A" w:rsidP="00442B0A" w:rsidRDefault="00442B0A" w14:paraId="083E4FBF"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715</w:t>
            </w:r>
          </w:p>
        </w:tc>
      </w:tr>
      <w:tr w:rsidRPr="00442B0A" w:rsidR="00CA4841" w:rsidTr="00442B0A" w14:paraId="71605731" w14:textId="77777777">
        <w:trPr>
          <w:trHeight w:val="612"/>
        </w:trPr>
        <w:tc>
          <w:tcPr>
            <w:tcW w:w="1668" w:type="dxa"/>
            <w:tcBorders>
              <w:top w:val="single" w:color="43AEE2" w:sz="4" w:space="0"/>
              <w:left w:val="single" w:color="43AEE2" w:sz="4" w:space="0"/>
              <w:bottom w:val="single" w:color="43AEE2" w:sz="4" w:space="0"/>
              <w:right w:val="nil"/>
            </w:tcBorders>
            <w:shd w:val="clear" w:color="auto" w:fill="auto"/>
            <w:noWrap/>
            <w:vAlign w:val="bottom"/>
            <w:hideMark/>
          </w:tcPr>
          <w:p w:rsidRPr="00442B0A" w:rsidR="00442B0A" w:rsidP="00442B0A" w:rsidRDefault="00442B0A" w14:paraId="08A6BDEA"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ICs</w:t>
            </w:r>
          </w:p>
        </w:tc>
        <w:tc>
          <w:tcPr>
            <w:tcW w:w="1616" w:type="dxa"/>
            <w:tcBorders>
              <w:top w:val="single" w:color="43AEE2" w:sz="4" w:space="0"/>
              <w:left w:val="nil"/>
              <w:bottom w:val="single" w:color="43AEE2" w:sz="4" w:space="0"/>
              <w:right w:val="nil"/>
            </w:tcBorders>
            <w:shd w:val="clear" w:color="auto" w:fill="auto"/>
            <w:vAlign w:val="bottom"/>
            <w:hideMark/>
          </w:tcPr>
          <w:p w:rsidRPr="00442B0A" w:rsidR="00442B0A" w:rsidP="00442B0A" w:rsidRDefault="00442B0A" w14:paraId="7FD068C2"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LM386MX-1</w:t>
            </w:r>
          </w:p>
        </w:tc>
        <w:tc>
          <w:tcPr>
            <w:tcW w:w="1776" w:type="dxa"/>
            <w:tcBorders>
              <w:top w:val="single" w:color="43AEE2" w:sz="4" w:space="0"/>
              <w:left w:val="nil"/>
              <w:bottom w:val="single" w:color="43AEE2" w:sz="4" w:space="0"/>
              <w:right w:val="nil"/>
            </w:tcBorders>
            <w:shd w:val="clear" w:color="auto" w:fill="auto"/>
            <w:vAlign w:val="bottom"/>
            <w:hideMark/>
          </w:tcPr>
          <w:p w:rsidRPr="00040926" w:rsidR="00442B0A" w:rsidP="00442B0A" w:rsidRDefault="00442B0A" w14:paraId="794FE7DD" w14:textId="77777777">
            <w:pPr>
              <w:spacing w:after="0" w:line="240" w:lineRule="auto"/>
              <w:rPr>
                <w:rFonts w:ascii="Aptos Narrow" w:hAnsi="Aptos Narrow" w:eastAsia="Times New Roman" w:cs="Times New Roman"/>
                <w:color w:val="000000"/>
                <w:kern w:val="0"/>
                <w:lang w:val="en-US"/>
                <w14:ligatures w14:val="none"/>
                <w:rPrChange w:author="Kuiper,Tim T." w:date="2024-06-22T19:06:00Z" w16du:dateUtc="2024-06-22T17:06:00Z" w:id="186">
                  <w:rPr>
                    <w:rFonts w:ascii="Aptos Narrow" w:hAnsi="Aptos Narrow" w:eastAsia="Times New Roman" w:cs="Times New Roman"/>
                    <w:color w:val="000000"/>
                    <w:kern w:val="0"/>
                    <w14:ligatures w14:val="none"/>
                  </w:rPr>
                </w:rPrChange>
              </w:rPr>
            </w:pPr>
            <w:r w:rsidRPr="00040926">
              <w:rPr>
                <w:rFonts w:ascii="Aptos Narrow" w:hAnsi="Aptos Narrow" w:eastAsia="Times New Roman" w:cs="Times New Roman"/>
                <w:color w:val="000000"/>
                <w:kern w:val="0"/>
                <w:lang w:val="en-US"/>
                <w14:ligatures w14:val="none"/>
                <w:rPrChange w:author="Kuiper,Tim T." w:date="2024-06-22T19:06:00Z" w16du:dateUtc="2024-06-22T17:06:00Z" w:id="187">
                  <w:rPr>
                    <w:rFonts w:ascii="Aptos Narrow" w:hAnsi="Aptos Narrow" w:eastAsia="Times New Roman" w:cs="Times New Roman"/>
                    <w:color w:val="000000"/>
                    <w:kern w:val="0"/>
                    <w14:ligatures w14:val="none"/>
                  </w:rPr>
                </w:rPrChange>
              </w:rPr>
              <w:t>Audio amplifyer for output to speaker</w:t>
            </w:r>
          </w:p>
        </w:tc>
        <w:tc>
          <w:tcPr>
            <w:tcW w:w="1236" w:type="dxa"/>
            <w:tcBorders>
              <w:top w:val="single" w:color="43AEE2" w:sz="4" w:space="0"/>
              <w:left w:val="nil"/>
              <w:bottom w:val="single" w:color="43AEE2" w:sz="4" w:space="0"/>
              <w:right w:val="nil"/>
            </w:tcBorders>
            <w:shd w:val="clear" w:color="auto" w:fill="auto"/>
            <w:noWrap/>
            <w:vAlign w:val="bottom"/>
            <w:hideMark/>
          </w:tcPr>
          <w:p w:rsidRPr="00442B0A" w:rsidR="00442B0A" w:rsidP="00442B0A" w:rsidRDefault="00442B0A" w14:paraId="097F0033"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10</w:t>
            </w:r>
          </w:p>
        </w:tc>
        <w:tc>
          <w:tcPr>
            <w:tcW w:w="1976" w:type="dxa"/>
            <w:tcBorders>
              <w:top w:val="single" w:color="43AEE2" w:sz="4" w:space="0"/>
              <w:left w:val="nil"/>
              <w:bottom w:val="single" w:color="43AEE2" w:sz="4" w:space="0"/>
              <w:right w:val="nil"/>
            </w:tcBorders>
            <w:shd w:val="clear" w:color="auto" w:fill="auto"/>
            <w:noWrap/>
            <w:vAlign w:val="bottom"/>
            <w:hideMark/>
          </w:tcPr>
          <w:p w:rsidRPr="00442B0A" w:rsidR="00442B0A" w:rsidP="00442B0A" w:rsidRDefault="00442B0A" w14:paraId="68376231"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Farnell</w:t>
            </w:r>
          </w:p>
        </w:tc>
        <w:tc>
          <w:tcPr>
            <w:tcW w:w="916" w:type="dxa"/>
            <w:tcBorders>
              <w:top w:val="single" w:color="43AEE2" w:sz="4" w:space="0"/>
              <w:left w:val="nil"/>
              <w:bottom w:val="single" w:color="43AEE2" w:sz="4" w:space="0"/>
              <w:right w:val="nil"/>
            </w:tcBorders>
            <w:shd w:val="clear" w:color="auto" w:fill="auto"/>
            <w:noWrap/>
            <w:vAlign w:val="bottom"/>
            <w:hideMark/>
          </w:tcPr>
          <w:p w:rsidRPr="00442B0A" w:rsidR="00442B0A" w:rsidP="00442B0A" w:rsidRDefault="00442B0A" w14:paraId="2FBEDE73"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0,856</w:t>
            </w:r>
          </w:p>
        </w:tc>
        <w:tc>
          <w:tcPr>
            <w:tcW w:w="1388" w:type="dxa"/>
            <w:tcBorders>
              <w:top w:val="single" w:color="43AEE2" w:sz="4" w:space="0"/>
              <w:left w:val="nil"/>
              <w:bottom w:val="single" w:color="43AEE2" w:sz="4" w:space="0"/>
              <w:right w:val="single" w:color="43AEE2" w:sz="4" w:space="0"/>
            </w:tcBorders>
            <w:shd w:val="clear" w:color="auto" w:fill="auto"/>
            <w:noWrap/>
            <w:vAlign w:val="bottom"/>
            <w:hideMark/>
          </w:tcPr>
          <w:p w:rsidRPr="00442B0A" w:rsidR="00442B0A" w:rsidP="00442B0A" w:rsidRDefault="00442B0A" w14:paraId="4868A3CA"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8,56</w:t>
            </w:r>
          </w:p>
        </w:tc>
      </w:tr>
      <w:tr w:rsidRPr="00442B0A" w:rsidR="005D2AEC" w:rsidTr="00442B0A" w14:paraId="1CFE81CE" w14:textId="77777777">
        <w:trPr>
          <w:trHeight w:val="1163"/>
        </w:trPr>
        <w:tc>
          <w:tcPr>
            <w:tcW w:w="1668" w:type="dxa"/>
            <w:tcBorders>
              <w:top w:val="single" w:color="43AEE2" w:sz="4" w:space="0"/>
              <w:left w:val="single" w:color="43AEE2" w:sz="4" w:space="0"/>
              <w:bottom w:val="single" w:color="43AEE2" w:sz="4" w:space="0"/>
              <w:right w:val="nil"/>
            </w:tcBorders>
            <w:shd w:val="clear" w:color="C0E4F5" w:fill="C0E4F5"/>
            <w:noWrap/>
            <w:vAlign w:val="bottom"/>
            <w:hideMark/>
          </w:tcPr>
          <w:p w:rsidRPr="00442B0A" w:rsidR="00442B0A" w:rsidP="00442B0A" w:rsidRDefault="00442B0A" w14:paraId="17FDF8B3"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ICs</w:t>
            </w:r>
          </w:p>
        </w:tc>
        <w:tc>
          <w:tcPr>
            <w:tcW w:w="1616" w:type="dxa"/>
            <w:tcBorders>
              <w:top w:val="single" w:color="43AEE2" w:sz="4" w:space="0"/>
              <w:left w:val="nil"/>
              <w:bottom w:val="single" w:color="43AEE2" w:sz="4" w:space="0"/>
              <w:right w:val="nil"/>
            </w:tcBorders>
            <w:shd w:val="clear" w:color="C0E4F5" w:fill="C0E4F5"/>
            <w:vAlign w:val="bottom"/>
            <w:hideMark/>
          </w:tcPr>
          <w:p w:rsidRPr="00442B0A" w:rsidR="00442B0A" w:rsidP="00442B0A" w:rsidRDefault="00442B0A" w14:paraId="053AB549"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TL072IP</w:t>
            </w:r>
          </w:p>
        </w:tc>
        <w:tc>
          <w:tcPr>
            <w:tcW w:w="1776" w:type="dxa"/>
            <w:tcBorders>
              <w:top w:val="single" w:color="43AEE2" w:sz="4" w:space="0"/>
              <w:left w:val="nil"/>
              <w:bottom w:val="single" w:color="43AEE2" w:sz="4" w:space="0"/>
              <w:right w:val="nil"/>
            </w:tcBorders>
            <w:shd w:val="clear" w:color="C0E4F5" w:fill="C0E4F5"/>
            <w:vAlign w:val="bottom"/>
            <w:hideMark/>
          </w:tcPr>
          <w:p w:rsidRPr="00442B0A" w:rsidR="00442B0A" w:rsidP="00442B0A" w:rsidRDefault="00442B0A" w14:paraId="38496539"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OP amp for microphone filtering</w:t>
            </w:r>
          </w:p>
        </w:tc>
        <w:tc>
          <w:tcPr>
            <w:tcW w:w="1236" w:type="dxa"/>
            <w:tcBorders>
              <w:top w:val="single" w:color="43AEE2" w:sz="4" w:space="0"/>
              <w:left w:val="nil"/>
              <w:bottom w:val="single" w:color="43AEE2" w:sz="4" w:space="0"/>
              <w:right w:val="nil"/>
            </w:tcBorders>
            <w:shd w:val="clear" w:color="C0E4F5" w:fill="C0E4F5"/>
            <w:noWrap/>
            <w:vAlign w:val="bottom"/>
            <w:hideMark/>
          </w:tcPr>
          <w:p w:rsidRPr="00442B0A" w:rsidR="00442B0A" w:rsidP="00442B0A" w:rsidRDefault="00442B0A" w14:paraId="72BCFBEB"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20</w:t>
            </w:r>
          </w:p>
        </w:tc>
        <w:tc>
          <w:tcPr>
            <w:tcW w:w="1976" w:type="dxa"/>
            <w:tcBorders>
              <w:top w:val="single" w:color="43AEE2" w:sz="4" w:space="0"/>
              <w:left w:val="nil"/>
              <w:bottom w:val="single" w:color="43AEE2" w:sz="4" w:space="0"/>
              <w:right w:val="nil"/>
            </w:tcBorders>
            <w:shd w:val="clear" w:color="C0E4F5" w:fill="C0E4F5"/>
            <w:noWrap/>
            <w:vAlign w:val="bottom"/>
            <w:hideMark/>
          </w:tcPr>
          <w:p w:rsidRPr="00442B0A" w:rsidR="00442B0A" w:rsidP="00442B0A" w:rsidRDefault="00442B0A" w14:paraId="571959C2"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Farnell</w:t>
            </w:r>
          </w:p>
        </w:tc>
        <w:tc>
          <w:tcPr>
            <w:tcW w:w="916" w:type="dxa"/>
            <w:tcBorders>
              <w:top w:val="single" w:color="43AEE2" w:sz="4" w:space="0"/>
              <w:left w:val="nil"/>
              <w:bottom w:val="single" w:color="43AEE2" w:sz="4" w:space="0"/>
              <w:right w:val="nil"/>
            </w:tcBorders>
            <w:shd w:val="clear" w:color="C0E4F5" w:fill="C0E4F5"/>
            <w:noWrap/>
            <w:vAlign w:val="bottom"/>
            <w:hideMark/>
          </w:tcPr>
          <w:p w:rsidRPr="00442B0A" w:rsidR="00442B0A" w:rsidP="00442B0A" w:rsidRDefault="00442B0A" w14:paraId="02955D31"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0,778</w:t>
            </w:r>
          </w:p>
        </w:tc>
        <w:tc>
          <w:tcPr>
            <w:tcW w:w="1388" w:type="dxa"/>
            <w:tcBorders>
              <w:top w:val="single" w:color="43AEE2" w:sz="4" w:space="0"/>
              <w:left w:val="nil"/>
              <w:bottom w:val="single" w:color="43AEE2" w:sz="4" w:space="0"/>
              <w:right w:val="single" w:color="43AEE2" w:sz="4" w:space="0"/>
            </w:tcBorders>
            <w:shd w:val="clear" w:color="C0E4F5" w:fill="C0E4F5"/>
            <w:noWrap/>
            <w:vAlign w:val="bottom"/>
            <w:hideMark/>
          </w:tcPr>
          <w:p w:rsidRPr="00442B0A" w:rsidR="00442B0A" w:rsidP="00442B0A" w:rsidRDefault="00442B0A" w14:paraId="3724E1FD"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15,56</w:t>
            </w:r>
          </w:p>
        </w:tc>
      </w:tr>
      <w:tr w:rsidRPr="00442B0A" w:rsidR="00CA4841" w:rsidTr="00442B0A" w14:paraId="416F9D71" w14:textId="77777777">
        <w:trPr>
          <w:trHeight w:val="1500"/>
        </w:trPr>
        <w:tc>
          <w:tcPr>
            <w:tcW w:w="1668" w:type="dxa"/>
            <w:tcBorders>
              <w:top w:val="single" w:color="43AEE2" w:sz="4" w:space="0"/>
              <w:left w:val="single" w:color="43AEE2" w:sz="4" w:space="0"/>
              <w:bottom w:val="single" w:color="43AEE2" w:sz="4" w:space="0"/>
              <w:right w:val="nil"/>
            </w:tcBorders>
            <w:shd w:val="clear" w:color="auto" w:fill="auto"/>
            <w:noWrap/>
            <w:vAlign w:val="bottom"/>
            <w:hideMark/>
          </w:tcPr>
          <w:p w:rsidRPr="00442B0A" w:rsidR="00442B0A" w:rsidP="00442B0A" w:rsidRDefault="00442B0A" w14:paraId="6AC66C9D"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12V powersupply</w:t>
            </w:r>
          </w:p>
        </w:tc>
        <w:tc>
          <w:tcPr>
            <w:tcW w:w="1616" w:type="dxa"/>
            <w:tcBorders>
              <w:top w:val="single" w:color="43AEE2" w:sz="4" w:space="0"/>
              <w:left w:val="nil"/>
              <w:bottom w:val="single" w:color="43AEE2" w:sz="4" w:space="0"/>
              <w:right w:val="nil"/>
            </w:tcBorders>
            <w:shd w:val="clear" w:color="auto" w:fill="auto"/>
            <w:vAlign w:val="bottom"/>
            <w:hideMark/>
          </w:tcPr>
          <w:p w:rsidRPr="00442B0A" w:rsidR="00442B0A" w:rsidP="00442B0A" w:rsidRDefault="00442B0A" w14:paraId="5941A664"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Osram muis 150W</w:t>
            </w:r>
          </w:p>
        </w:tc>
        <w:tc>
          <w:tcPr>
            <w:tcW w:w="1776" w:type="dxa"/>
            <w:tcBorders>
              <w:top w:val="single" w:color="43AEE2" w:sz="4" w:space="0"/>
              <w:left w:val="nil"/>
              <w:bottom w:val="single" w:color="43AEE2" w:sz="4" w:space="0"/>
              <w:right w:val="nil"/>
            </w:tcBorders>
            <w:shd w:val="clear" w:color="auto" w:fill="auto"/>
            <w:vAlign w:val="bottom"/>
            <w:hideMark/>
          </w:tcPr>
          <w:p w:rsidRPr="00442B0A" w:rsidR="00442B0A" w:rsidP="00442B0A" w:rsidRDefault="00442B0A" w14:paraId="46991EC6"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12 V power supply</w:t>
            </w:r>
          </w:p>
        </w:tc>
        <w:tc>
          <w:tcPr>
            <w:tcW w:w="1236" w:type="dxa"/>
            <w:tcBorders>
              <w:top w:val="single" w:color="43AEE2" w:sz="4" w:space="0"/>
              <w:left w:val="nil"/>
              <w:bottom w:val="single" w:color="43AEE2" w:sz="4" w:space="0"/>
              <w:right w:val="nil"/>
            </w:tcBorders>
            <w:shd w:val="clear" w:color="auto" w:fill="auto"/>
            <w:noWrap/>
            <w:vAlign w:val="bottom"/>
            <w:hideMark/>
          </w:tcPr>
          <w:p w:rsidRPr="00442B0A" w:rsidR="00442B0A" w:rsidP="00442B0A" w:rsidRDefault="007F1E7E" w14:paraId="7B3E609A" w14:textId="5702D450">
            <w:pPr>
              <w:spacing w:after="0" w:line="240" w:lineRule="auto"/>
              <w:jc w:val="right"/>
              <w:rPr>
                <w:rFonts w:ascii="Aptos Narrow" w:hAnsi="Aptos Narrow" w:eastAsia="Times New Roman" w:cs="Times New Roman"/>
                <w:color w:val="000000"/>
                <w:kern w:val="0"/>
                <w14:ligatures w14:val="none"/>
              </w:rPr>
            </w:pPr>
            <w:r>
              <w:rPr>
                <w:rFonts w:ascii="Aptos Narrow" w:hAnsi="Aptos Narrow" w:eastAsia="Times New Roman" w:cs="Times New Roman"/>
                <w:color w:val="000000"/>
                <w:kern w:val="0"/>
                <w14:ligatures w14:val="none"/>
              </w:rPr>
              <w:t>20</w:t>
            </w:r>
          </w:p>
        </w:tc>
        <w:tc>
          <w:tcPr>
            <w:tcW w:w="1976" w:type="dxa"/>
            <w:tcBorders>
              <w:top w:val="single" w:color="43AEE2" w:sz="4" w:space="0"/>
              <w:left w:val="nil"/>
              <w:bottom w:val="single" w:color="43AEE2" w:sz="4" w:space="0"/>
              <w:right w:val="nil"/>
            </w:tcBorders>
            <w:shd w:val="clear" w:color="auto" w:fill="auto"/>
            <w:noWrap/>
            <w:vAlign w:val="bottom"/>
            <w:hideMark/>
          </w:tcPr>
          <w:p w:rsidRPr="00442B0A" w:rsidR="00442B0A" w:rsidP="00442B0A" w:rsidRDefault="00442B0A" w14:paraId="230CE983"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Led-direct</w:t>
            </w:r>
          </w:p>
        </w:tc>
        <w:tc>
          <w:tcPr>
            <w:tcW w:w="916" w:type="dxa"/>
            <w:tcBorders>
              <w:top w:val="single" w:color="43AEE2" w:sz="4" w:space="0"/>
              <w:left w:val="nil"/>
              <w:bottom w:val="single" w:color="43AEE2" w:sz="4" w:space="0"/>
              <w:right w:val="nil"/>
            </w:tcBorders>
            <w:shd w:val="clear" w:color="auto" w:fill="auto"/>
            <w:noWrap/>
            <w:vAlign w:val="bottom"/>
            <w:hideMark/>
          </w:tcPr>
          <w:p w:rsidRPr="00442B0A" w:rsidR="00442B0A" w:rsidP="00442B0A" w:rsidRDefault="00442B0A" w14:paraId="4166F9EA"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17</w:t>
            </w:r>
          </w:p>
        </w:tc>
        <w:tc>
          <w:tcPr>
            <w:tcW w:w="1388" w:type="dxa"/>
            <w:tcBorders>
              <w:top w:val="single" w:color="43AEE2" w:sz="4" w:space="0"/>
              <w:left w:val="nil"/>
              <w:bottom w:val="single" w:color="43AEE2" w:sz="4" w:space="0"/>
              <w:right w:val="single" w:color="43AEE2" w:sz="4" w:space="0"/>
            </w:tcBorders>
            <w:shd w:val="clear" w:color="auto" w:fill="auto"/>
            <w:noWrap/>
            <w:vAlign w:val="bottom"/>
            <w:hideMark/>
          </w:tcPr>
          <w:p w:rsidRPr="00442B0A" w:rsidR="00442B0A" w:rsidP="00442B0A" w:rsidRDefault="007F1E7E" w14:paraId="268E701C" w14:textId="7DBC18E6">
            <w:pPr>
              <w:spacing w:after="0" w:line="240" w:lineRule="auto"/>
              <w:jc w:val="right"/>
              <w:rPr>
                <w:rFonts w:ascii="Aptos Narrow" w:hAnsi="Aptos Narrow" w:eastAsia="Times New Roman" w:cs="Times New Roman"/>
                <w:color w:val="000000"/>
                <w:kern w:val="0"/>
                <w14:ligatures w14:val="none"/>
              </w:rPr>
            </w:pPr>
            <w:r>
              <w:rPr>
                <w:rFonts w:ascii="Aptos Narrow" w:hAnsi="Aptos Narrow" w:eastAsia="Times New Roman" w:cs="Times New Roman"/>
                <w:color w:val="000000"/>
                <w:kern w:val="0"/>
                <w14:ligatures w14:val="none"/>
              </w:rPr>
              <w:t>340</w:t>
            </w:r>
          </w:p>
        </w:tc>
      </w:tr>
      <w:tr w:rsidRPr="00442B0A" w:rsidR="005D2AEC" w:rsidTr="00442B0A" w14:paraId="0A558FB5" w14:textId="77777777">
        <w:trPr>
          <w:trHeight w:val="1020"/>
        </w:trPr>
        <w:tc>
          <w:tcPr>
            <w:tcW w:w="1668" w:type="dxa"/>
            <w:tcBorders>
              <w:top w:val="single" w:color="43AEE2" w:sz="4" w:space="0"/>
              <w:left w:val="single" w:color="43AEE2" w:sz="4" w:space="0"/>
              <w:bottom w:val="single" w:color="43AEE2" w:sz="4" w:space="0"/>
              <w:right w:val="nil"/>
            </w:tcBorders>
            <w:shd w:val="clear" w:color="C0E4F5" w:fill="C0E4F5"/>
            <w:noWrap/>
            <w:vAlign w:val="bottom"/>
            <w:hideMark/>
          </w:tcPr>
          <w:p w:rsidRPr="00442B0A" w:rsidR="00442B0A" w:rsidP="00442B0A" w:rsidRDefault="00442B0A" w14:paraId="71F7C586"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3V3 powersupply</w:t>
            </w:r>
          </w:p>
        </w:tc>
        <w:tc>
          <w:tcPr>
            <w:tcW w:w="1616" w:type="dxa"/>
            <w:tcBorders>
              <w:top w:val="single" w:color="43AEE2" w:sz="4" w:space="0"/>
              <w:left w:val="nil"/>
              <w:bottom w:val="single" w:color="43AEE2" w:sz="4" w:space="0"/>
              <w:right w:val="nil"/>
            </w:tcBorders>
            <w:shd w:val="clear" w:color="C0E4F5" w:fill="C0E4F5"/>
            <w:vAlign w:val="bottom"/>
            <w:hideMark/>
          </w:tcPr>
          <w:p w:rsidRPr="00442B0A" w:rsidR="00442B0A" w:rsidP="00442B0A" w:rsidRDefault="00442B0A" w14:paraId="49619ED7"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n/a</w:t>
            </w:r>
          </w:p>
        </w:tc>
        <w:tc>
          <w:tcPr>
            <w:tcW w:w="1776" w:type="dxa"/>
            <w:tcBorders>
              <w:top w:val="single" w:color="43AEE2" w:sz="4" w:space="0"/>
              <w:left w:val="nil"/>
              <w:bottom w:val="single" w:color="43AEE2" w:sz="4" w:space="0"/>
              <w:right w:val="nil"/>
            </w:tcBorders>
            <w:shd w:val="clear" w:color="C0E4F5" w:fill="C0E4F5"/>
            <w:vAlign w:val="bottom"/>
            <w:hideMark/>
          </w:tcPr>
          <w:p w:rsidRPr="00040926" w:rsidR="00442B0A" w:rsidP="00442B0A" w:rsidRDefault="00442B0A" w14:paraId="41176D01" w14:textId="77777777">
            <w:pPr>
              <w:spacing w:after="0" w:line="240" w:lineRule="auto"/>
              <w:rPr>
                <w:rFonts w:ascii="Aptos Narrow" w:hAnsi="Aptos Narrow" w:eastAsia="Times New Roman" w:cs="Times New Roman"/>
                <w:color w:val="000000"/>
                <w:kern w:val="0"/>
                <w:lang w:val="en-US"/>
                <w14:ligatures w14:val="none"/>
                <w:rPrChange w:author="Kuiper,Tim T." w:date="2024-06-22T19:06:00Z" w16du:dateUtc="2024-06-22T17:06:00Z" w:id="188">
                  <w:rPr>
                    <w:rFonts w:ascii="Aptos Narrow" w:hAnsi="Aptos Narrow" w:eastAsia="Times New Roman" w:cs="Times New Roman"/>
                    <w:color w:val="000000"/>
                    <w:kern w:val="0"/>
                    <w14:ligatures w14:val="none"/>
                  </w:rPr>
                </w:rPrChange>
              </w:rPr>
            </w:pPr>
            <w:r w:rsidRPr="00040926">
              <w:rPr>
                <w:rFonts w:ascii="Aptos Narrow" w:hAnsi="Aptos Narrow" w:eastAsia="Times New Roman" w:cs="Times New Roman"/>
                <w:color w:val="000000"/>
                <w:kern w:val="0"/>
                <w:lang w:val="en-US"/>
                <w14:ligatures w14:val="none"/>
                <w:rPrChange w:author="Kuiper,Tim T." w:date="2024-06-22T19:06:00Z" w16du:dateUtc="2024-06-22T17:06:00Z" w:id="189">
                  <w:rPr>
                    <w:rFonts w:ascii="Aptos Narrow" w:hAnsi="Aptos Narrow" w:eastAsia="Times New Roman" w:cs="Times New Roman"/>
                    <w:color w:val="000000"/>
                    <w:kern w:val="0"/>
                    <w14:ligatures w14:val="none"/>
                  </w:rPr>
                </w:rPrChange>
              </w:rPr>
              <w:t>3v3 powersupply to power ESPs</w:t>
            </w:r>
          </w:p>
        </w:tc>
        <w:tc>
          <w:tcPr>
            <w:tcW w:w="1236" w:type="dxa"/>
            <w:tcBorders>
              <w:top w:val="single" w:color="43AEE2" w:sz="4" w:space="0"/>
              <w:left w:val="nil"/>
              <w:bottom w:val="single" w:color="43AEE2" w:sz="4" w:space="0"/>
              <w:right w:val="nil"/>
            </w:tcBorders>
            <w:shd w:val="clear" w:color="C0E4F5" w:fill="C0E4F5"/>
            <w:noWrap/>
            <w:vAlign w:val="bottom"/>
            <w:hideMark/>
          </w:tcPr>
          <w:p w:rsidRPr="00442B0A" w:rsidR="00442B0A" w:rsidP="00442B0A" w:rsidRDefault="00442B0A" w14:paraId="3ABDA378"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130</w:t>
            </w:r>
          </w:p>
        </w:tc>
        <w:tc>
          <w:tcPr>
            <w:tcW w:w="1976" w:type="dxa"/>
            <w:tcBorders>
              <w:top w:val="single" w:color="43AEE2" w:sz="4" w:space="0"/>
              <w:left w:val="nil"/>
              <w:bottom w:val="single" w:color="43AEE2" w:sz="4" w:space="0"/>
              <w:right w:val="nil"/>
            </w:tcBorders>
            <w:shd w:val="clear" w:color="C0E4F5" w:fill="C0E4F5"/>
            <w:noWrap/>
            <w:vAlign w:val="bottom"/>
            <w:hideMark/>
          </w:tcPr>
          <w:p w:rsidRPr="00442B0A" w:rsidR="00442B0A" w:rsidP="00442B0A" w:rsidRDefault="00442B0A" w14:paraId="1834FFD9"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Tinytronics</w:t>
            </w:r>
          </w:p>
        </w:tc>
        <w:tc>
          <w:tcPr>
            <w:tcW w:w="916" w:type="dxa"/>
            <w:tcBorders>
              <w:top w:val="single" w:color="43AEE2" w:sz="4" w:space="0"/>
              <w:left w:val="nil"/>
              <w:bottom w:val="single" w:color="43AEE2" w:sz="4" w:space="0"/>
              <w:right w:val="nil"/>
            </w:tcBorders>
            <w:shd w:val="clear" w:color="C0E4F5" w:fill="C0E4F5"/>
            <w:noWrap/>
            <w:vAlign w:val="bottom"/>
            <w:hideMark/>
          </w:tcPr>
          <w:p w:rsidRPr="00442B0A" w:rsidR="00442B0A" w:rsidP="00442B0A" w:rsidRDefault="00442B0A" w14:paraId="4447E5B9"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3</w:t>
            </w:r>
          </w:p>
        </w:tc>
        <w:tc>
          <w:tcPr>
            <w:tcW w:w="1388" w:type="dxa"/>
            <w:tcBorders>
              <w:top w:val="single" w:color="43AEE2" w:sz="4" w:space="0"/>
              <w:left w:val="nil"/>
              <w:bottom w:val="single" w:color="43AEE2" w:sz="4" w:space="0"/>
              <w:right w:val="single" w:color="43AEE2" w:sz="4" w:space="0"/>
            </w:tcBorders>
            <w:shd w:val="clear" w:color="C0E4F5" w:fill="C0E4F5"/>
            <w:noWrap/>
            <w:vAlign w:val="bottom"/>
            <w:hideMark/>
          </w:tcPr>
          <w:p w:rsidRPr="00442B0A" w:rsidR="00442B0A" w:rsidP="00442B0A" w:rsidRDefault="00442B0A" w14:paraId="1544C566"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390</w:t>
            </w:r>
          </w:p>
        </w:tc>
      </w:tr>
      <w:tr w:rsidRPr="00442B0A" w:rsidR="00CA4841" w:rsidTr="00442B0A" w14:paraId="7A57F8FB" w14:textId="77777777">
        <w:trPr>
          <w:trHeight w:val="623"/>
        </w:trPr>
        <w:tc>
          <w:tcPr>
            <w:tcW w:w="1668" w:type="dxa"/>
            <w:tcBorders>
              <w:top w:val="single" w:color="43AEE2" w:sz="4" w:space="0"/>
              <w:left w:val="single" w:color="43AEE2" w:sz="4" w:space="0"/>
              <w:bottom w:val="single" w:color="43AEE2" w:sz="4" w:space="0"/>
              <w:right w:val="nil"/>
            </w:tcBorders>
            <w:shd w:val="clear" w:color="auto" w:fill="auto"/>
            <w:noWrap/>
            <w:vAlign w:val="bottom"/>
            <w:hideMark/>
          </w:tcPr>
          <w:p w:rsidRPr="00442B0A" w:rsidR="00442B0A" w:rsidP="00442B0A" w:rsidRDefault="00442B0A" w14:paraId="0F76C855"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LED strips</w:t>
            </w:r>
          </w:p>
        </w:tc>
        <w:tc>
          <w:tcPr>
            <w:tcW w:w="1616" w:type="dxa"/>
            <w:tcBorders>
              <w:top w:val="single" w:color="43AEE2" w:sz="4" w:space="0"/>
              <w:left w:val="nil"/>
              <w:bottom w:val="single" w:color="43AEE2" w:sz="4" w:space="0"/>
              <w:right w:val="nil"/>
            </w:tcBorders>
            <w:shd w:val="clear" w:color="auto" w:fill="auto"/>
            <w:vAlign w:val="bottom"/>
            <w:hideMark/>
          </w:tcPr>
          <w:p w:rsidRPr="00442B0A" w:rsidR="00442B0A" w:rsidP="00442B0A" w:rsidRDefault="00442B0A" w14:paraId="5AF0137C" w14:textId="77777777">
            <w:pPr>
              <w:spacing w:after="0" w:line="240" w:lineRule="auto"/>
              <w:rPr>
                <w:rFonts w:ascii="Aptos Narrow" w:hAnsi="Aptos Narrow" w:eastAsia="Times New Roman" w:cs="Times New Roman"/>
                <w:color w:val="000000"/>
                <w:kern w:val="0"/>
                <w14:ligatures w14:val="none"/>
              </w:rPr>
            </w:pPr>
          </w:p>
        </w:tc>
        <w:tc>
          <w:tcPr>
            <w:tcW w:w="1776" w:type="dxa"/>
            <w:tcBorders>
              <w:top w:val="single" w:color="43AEE2" w:sz="4" w:space="0"/>
              <w:left w:val="nil"/>
              <w:bottom w:val="single" w:color="43AEE2" w:sz="4" w:space="0"/>
              <w:right w:val="nil"/>
            </w:tcBorders>
            <w:shd w:val="clear" w:color="auto" w:fill="auto"/>
            <w:vAlign w:val="bottom"/>
            <w:hideMark/>
          </w:tcPr>
          <w:p w:rsidRPr="00040926" w:rsidR="00442B0A" w:rsidP="00442B0A" w:rsidRDefault="00442B0A" w14:paraId="47285523" w14:textId="6EB29EC2">
            <w:pPr>
              <w:spacing w:after="0" w:line="240" w:lineRule="auto"/>
              <w:rPr>
                <w:rFonts w:ascii="Aptos Narrow" w:hAnsi="Aptos Narrow" w:eastAsia="Times New Roman" w:cs="Times New Roman"/>
                <w:color w:val="000000"/>
                <w:kern w:val="0"/>
                <w:lang w:val="en-US"/>
                <w14:ligatures w14:val="none"/>
                <w:rPrChange w:author="Kuiper,Tim T." w:date="2024-06-22T19:06:00Z" w16du:dateUtc="2024-06-22T17:06:00Z" w:id="190">
                  <w:rPr>
                    <w:rFonts w:ascii="Aptos Narrow" w:hAnsi="Aptos Narrow" w:eastAsia="Times New Roman" w:cs="Times New Roman"/>
                    <w:color w:val="000000"/>
                    <w:kern w:val="0"/>
                    <w14:ligatures w14:val="none"/>
                  </w:rPr>
                </w:rPrChange>
              </w:rPr>
            </w:pPr>
            <w:r w:rsidRPr="00040926">
              <w:rPr>
                <w:rFonts w:ascii="Aptos Narrow" w:hAnsi="Aptos Narrow" w:eastAsia="Times New Roman" w:cs="Times New Roman"/>
                <w:color w:val="000000"/>
                <w:kern w:val="0"/>
                <w:lang w:val="en-US"/>
                <w14:ligatures w14:val="none"/>
                <w:rPrChange w:author="Kuiper,Tim T." w:date="2024-06-22T19:06:00Z" w16du:dateUtc="2024-06-22T17:06:00Z" w:id="191">
                  <w:rPr>
                    <w:rFonts w:ascii="Aptos Narrow" w:hAnsi="Aptos Narrow" w:eastAsia="Times New Roman" w:cs="Times New Roman"/>
                    <w:color w:val="000000"/>
                    <w:kern w:val="0"/>
                    <w14:ligatures w14:val="none"/>
                  </w:rPr>
                </w:rPrChange>
              </w:rPr>
              <w:t>Water</w:t>
            </w:r>
            <w:ins w:author="Langeveld,Daniel D. van" w:date="2024-06-22T17:16:00Z" w16du:dateUtc="2024-06-22T15:16:00Z" w:id="192">
              <w:r w:rsidRPr="00040926" w:rsidR="00D6090E">
                <w:rPr>
                  <w:rFonts w:ascii="Aptos Narrow" w:hAnsi="Aptos Narrow" w:eastAsia="Times New Roman" w:cs="Times New Roman"/>
                  <w:color w:val="000000"/>
                  <w:kern w:val="0"/>
                  <w:lang w:val="en-US"/>
                  <w14:ligatures w14:val="none"/>
                  <w:rPrChange w:author="Kuiper,Tim T." w:date="2024-06-22T19:06:00Z" w16du:dateUtc="2024-06-22T17:06:00Z" w:id="193">
                    <w:rPr>
                      <w:rFonts w:ascii="Aptos Narrow" w:hAnsi="Aptos Narrow" w:eastAsia="Times New Roman" w:cs="Times New Roman"/>
                      <w:color w:val="000000"/>
                      <w:kern w:val="0"/>
                      <w14:ligatures w14:val="none"/>
                    </w:rPr>
                  </w:rPrChange>
                </w:rPr>
                <w:t>proof</w:t>
              </w:r>
            </w:ins>
            <w:del w:author="Langeveld,Daniel D. van" w:date="2024-06-22T17:16:00Z" w16du:dateUtc="2024-06-22T15:16:00Z" w:id="194">
              <w:r w:rsidRPr="00040926" w:rsidDel="00D6090E">
                <w:rPr>
                  <w:rFonts w:ascii="Aptos Narrow" w:hAnsi="Aptos Narrow" w:eastAsia="Times New Roman" w:cs="Times New Roman"/>
                  <w:color w:val="000000"/>
                  <w:kern w:val="0"/>
                  <w:lang w:val="en-US"/>
                  <w14:ligatures w14:val="none"/>
                  <w:rPrChange w:author="Kuiper,Tim T." w:date="2024-06-22T19:06:00Z" w16du:dateUtc="2024-06-22T17:06:00Z" w:id="195">
                    <w:rPr>
                      <w:rFonts w:ascii="Aptos Narrow" w:hAnsi="Aptos Narrow" w:eastAsia="Times New Roman" w:cs="Times New Roman"/>
                      <w:color w:val="000000"/>
                      <w:kern w:val="0"/>
                      <w14:ligatures w14:val="none"/>
                    </w:rPr>
                  </w:rPrChange>
                </w:rPr>
                <w:delText>vaste</w:delText>
              </w:r>
            </w:del>
            <w:r w:rsidRPr="00040926">
              <w:rPr>
                <w:rFonts w:ascii="Aptos Narrow" w:hAnsi="Aptos Narrow" w:eastAsia="Times New Roman" w:cs="Times New Roman"/>
                <w:color w:val="000000"/>
                <w:kern w:val="0"/>
                <w:lang w:val="en-US"/>
                <w14:ligatures w14:val="none"/>
                <w:rPrChange w:author="Kuiper,Tim T." w:date="2024-06-22T19:06:00Z" w16du:dateUtc="2024-06-22T17:06:00Z" w:id="196">
                  <w:rPr>
                    <w:rFonts w:ascii="Aptos Narrow" w:hAnsi="Aptos Narrow" w:eastAsia="Times New Roman" w:cs="Times New Roman"/>
                    <w:color w:val="000000"/>
                    <w:kern w:val="0"/>
                    <w14:ligatures w14:val="none"/>
                  </w:rPr>
                </w:rPrChange>
              </w:rPr>
              <w:t xml:space="preserve"> L</w:t>
            </w:r>
            <w:ins w:author="Langeveld,Daniel D. van" w:date="2024-06-22T17:16:00Z" w16du:dateUtc="2024-06-22T15:16:00Z" w:id="197">
              <w:r w:rsidRPr="00040926" w:rsidR="00D6090E">
                <w:rPr>
                  <w:rFonts w:ascii="Aptos Narrow" w:hAnsi="Aptos Narrow" w:eastAsia="Times New Roman" w:cs="Times New Roman"/>
                  <w:color w:val="000000"/>
                  <w:kern w:val="0"/>
                  <w:lang w:val="en-US"/>
                  <w14:ligatures w14:val="none"/>
                  <w:rPrChange w:author="Kuiper,Tim T." w:date="2024-06-22T19:06:00Z" w16du:dateUtc="2024-06-22T17:06:00Z" w:id="198">
                    <w:rPr>
                      <w:rFonts w:ascii="Aptos Narrow" w:hAnsi="Aptos Narrow" w:eastAsia="Times New Roman" w:cs="Times New Roman"/>
                      <w:color w:val="000000"/>
                      <w:kern w:val="0"/>
                      <w14:ligatures w14:val="none"/>
                    </w:rPr>
                  </w:rPrChange>
                </w:rPr>
                <w:t xml:space="preserve">ED </w:t>
              </w:r>
            </w:ins>
            <w:del w:author="Langeveld,Daniel D. van" w:date="2024-06-22T17:16:00Z" w16du:dateUtc="2024-06-22T15:16:00Z" w:id="199">
              <w:r w:rsidRPr="00040926" w:rsidDel="00D6090E">
                <w:rPr>
                  <w:rFonts w:ascii="Aptos Narrow" w:hAnsi="Aptos Narrow" w:eastAsia="Times New Roman" w:cs="Times New Roman"/>
                  <w:color w:val="000000"/>
                  <w:kern w:val="0"/>
                  <w:lang w:val="en-US"/>
                  <w14:ligatures w14:val="none"/>
                  <w:rPrChange w:author="Kuiper,Tim T." w:date="2024-06-22T19:06:00Z" w16du:dateUtc="2024-06-22T17:06:00Z" w:id="200">
                    <w:rPr>
                      <w:rFonts w:ascii="Aptos Narrow" w:hAnsi="Aptos Narrow" w:eastAsia="Times New Roman" w:cs="Times New Roman"/>
                      <w:color w:val="000000"/>
                      <w:kern w:val="0"/>
                      <w14:ligatures w14:val="none"/>
                    </w:rPr>
                  </w:rPrChange>
                </w:rPr>
                <w:delText>ed</w:delText>
              </w:r>
            </w:del>
            <w:r w:rsidRPr="00040926">
              <w:rPr>
                <w:rFonts w:ascii="Aptos Narrow" w:hAnsi="Aptos Narrow" w:eastAsia="Times New Roman" w:cs="Times New Roman"/>
                <w:color w:val="000000"/>
                <w:kern w:val="0"/>
                <w:lang w:val="en-US"/>
                <w14:ligatures w14:val="none"/>
                <w:rPrChange w:author="Kuiper,Tim T." w:date="2024-06-22T19:06:00Z" w16du:dateUtc="2024-06-22T17:06:00Z" w:id="201">
                  <w:rPr>
                    <w:rFonts w:ascii="Aptos Narrow" w:hAnsi="Aptos Narrow" w:eastAsia="Times New Roman" w:cs="Times New Roman"/>
                    <w:color w:val="000000"/>
                    <w:kern w:val="0"/>
                    <w14:ligatures w14:val="none"/>
                  </w:rPr>
                </w:rPrChange>
              </w:rPr>
              <w:t>strips (IP65), 60 LEDs p/m, Prijs p/m</w:t>
            </w:r>
          </w:p>
        </w:tc>
        <w:tc>
          <w:tcPr>
            <w:tcW w:w="1236" w:type="dxa"/>
            <w:tcBorders>
              <w:top w:val="single" w:color="43AEE2" w:sz="4" w:space="0"/>
              <w:left w:val="nil"/>
              <w:bottom w:val="single" w:color="43AEE2" w:sz="4" w:space="0"/>
              <w:right w:val="nil"/>
            </w:tcBorders>
            <w:shd w:val="clear" w:color="auto" w:fill="auto"/>
            <w:noWrap/>
            <w:vAlign w:val="bottom"/>
            <w:hideMark/>
          </w:tcPr>
          <w:p w:rsidRPr="00442B0A" w:rsidR="00442B0A" w:rsidP="00442B0A" w:rsidRDefault="00442B0A" w14:paraId="7156F86D"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178</w:t>
            </w:r>
          </w:p>
        </w:tc>
        <w:tc>
          <w:tcPr>
            <w:tcW w:w="1976" w:type="dxa"/>
            <w:tcBorders>
              <w:top w:val="single" w:color="43AEE2" w:sz="4" w:space="0"/>
              <w:left w:val="nil"/>
              <w:bottom w:val="single" w:color="43AEE2" w:sz="4" w:space="0"/>
              <w:right w:val="nil"/>
            </w:tcBorders>
            <w:shd w:val="clear" w:color="auto" w:fill="auto"/>
            <w:noWrap/>
            <w:vAlign w:val="bottom"/>
            <w:hideMark/>
          </w:tcPr>
          <w:p w:rsidRPr="00442B0A" w:rsidR="00442B0A" w:rsidP="00442B0A" w:rsidRDefault="00442B0A" w14:paraId="30857033"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Tinytronics</w:t>
            </w:r>
          </w:p>
        </w:tc>
        <w:tc>
          <w:tcPr>
            <w:tcW w:w="916" w:type="dxa"/>
            <w:tcBorders>
              <w:top w:val="single" w:color="43AEE2" w:sz="4" w:space="0"/>
              <w:left w:val="nil"/>
              <w:bottom w:val="single" w:color="43AEE2" w:sz="4" w:space="0"/>
              <w:right w:val="nil"/>
            </w:tcBorders>
            <w:shd w:val="clear" w:color="auto" w:fill="auto"/>
            <w:noWrap/>
            <w:vAlign w:val="bottom"/>
            <w:hideMark/>
          </w:tcPr>
          <w:p w:rsidRPr="00442B0A" w:rsidR="00442B0A" w:rsidP="00442B0A" w:rsidRDefault="00442B0A" w14:paraId="0A2E1F16"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10,8</w:t>
            </w:r>
          </w:p>
        </w:tc>
        <w:tc>
          <w:tcPr>
            <w:tcW w:w="1388" w:type="dxa"/>
            <w:tcBorders>
              <w:top w:val="single" w:color="43AEE2" w:sz="4" w:space="0"/>
              <w:left w:val="nil"/>
              <w:bottom w:val="single" w:color="43AEE2" w:sz="4" w:space="0"/>
              <w:right w:val="single" w:color="43AEE2" w:sz="4" w:space="0"/>
            </w:tcBorders>
            <w:shd w:val="clear" w:color="auto" w:fill="auto"/>
            <w:noWrap/>
            <w:vAlign w:val="bottom"/>
            <w:hideMark/>
          </w:tcPr>
          <w:p w:rsidRPr="00442B0A" w:rsidR="00442B0A" w:rsidP="00442B0A" w:rsidRDefault="00442B0A" w14:paraId="266B3834"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1922,4</w:t>
            </w:r>
          </w:p>
        </w:tc>
      </w:tr>
      <w:tr w:rsidRPr="00442B0A" w:rsidR="005D2AEC" w:rsidTr="00442B0A" w14:paraId="5C7C9C23" w14:textId="77777777">
        <w:trPr>
          <w:trHeight w:val="1043"/>
        </w:trPr>
        <w:tc>
          <w:tcPr>
            <w:tcW w:w="1668" w:type="dxa"/>
            <w:tcBorders>
              <w:top w:val="single" w:color="43AEE2" w:sz="4" w:space="0"/>
              <w:left w:val="single" w:color="43AEE2" w:sz="4" w:space="0"/>
              <w:bottom w:val="single" w:color="43AEE2" w:sz="4" w:space="0"/>
              <w:right w:val="nil"/>
            </w:tcBorders>
            <w:shd w:val="clear" w:color="C0E4F5" w:fill="C0E4F5"/>
            <w:noWrap/>
            <w:vAlign w:val="bottom"/>
            <w:hideMark/>
          </w:tcPr>
          <w:p w:rsidRPr="00442B0A" w:rsidR="00442B0A" w:rsidP="00442B0A" w:rsidRDefault="00442B0A" w14:paraId="1BF7AA13"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Router</w:t>
            </w:r>
          </w:p>
        </w:tc>
        <w:tc>
          <w:tcPr>
            <w:tcW w:w="1616" w:type="dxa"/>
            <w:tcBorders>
              <w:top w:val="single" w:color="43AEE2" w:sz="4" w:space="0"/>
              <w:left w:val="nil"/>
              <w:bottom w:val="single" w:color="43AEE2" w:sz="4" w:space="0"/>
              <w:right w:val="nil"/>
            </w:tcBorders>
            <w:shd w:val="clear" w:color="C0E4F5" w:fill="C0E4F5"/>
            <w:vAlign w:val="bottom"/>
            <w:hideMark/>
          </w:tcPr>
          <w:p w:rsidRPr="00442B0A" w:rsidR="00442B0A" w:rsidP="00442B0A" w:rsidRDefault="00442B0A" w14:paraId="07445C2B" w14:textId="77777777">
            <w:pPr>
              <w:spacing w:after="0" w:line="240" w:lineRule="auto"/>
              <w:rPr>
                <w:rFonts w:ascii="Aptos Narrow" w:hAnsi="Aptos Narrow" w:eastAsia="Times New Roman" w:cs="Times New Roman"/>
                <w:color w:val="000000"/>
                <w:kern w:val="0"/>
                <w14:ligatures w14:val="none"/>
              </w:rPr>
            </w:pPr>
          </w:p>
        </w:tc>
        <w:tc>
          <w:tcPr>
            <w:tcW w:w="1776" w:type="dxa"/>
            <w:tcBorders>
              <w:top w:val="single" w:color="43AEE2" w:sz="4" w:space="0"/>
              <w:left w:val="nil"/>
              <w:bottom w:val="single" w:color="43AEE2" w:sz="4" w:space="0"/>
              <w:right w:val="nil"/>
            </w:tcBorders>
            <w:shd w:val="clear" w:color="C0E4F5" w:fill="C0E4F5"/>
            <w:vAlign w:val="bottom"/>
            <w:hideMark/>
          </w:tcPr>
          <w:p w:rsidRPr="00040926" w:rsidR="00442B0A" w:rsidP="00442B0A" w:rsidRDefault="00BE0621" w14:paraId="6490991D" w14:textId="65B5E5C1">
            <w:pPr>
              <w:spacing w:after="0" w:line="240" w:lineRule="auto"/>
              <w:rPr>
                <w:rFonts w:ascii="Aptos Narrow" w:hAnsi="Aptos Narrow" w:eastAsia="Times New Roman" w:cs="Times New Roman"/>
                <w:color w:val="000000"/>
                <w:kern w:val="0"/>
                <w:lang w:val="en-US"/>
                <w14:ligatures w14:val="none"/>
                <w:rPrChange w:author="Kuiper,Tim T." w:date="2024-06-22T19:06:00Z" w16du:dateUtc="2024-06-22T17:06:00Z" w:id="202">
                  <w:rPr>
                    <w:rFonts w:ascii="Aptos Narrow" w:hAnsi="Aptos Narrow" w:eastAsia="Times New Roman" w:cs="Times New Roman"/>
                    <w:color w:val="000000"/>
                    <w:kern w:val="0"/>
                    <w14:ligatures w14:val="none"/>
                  </w:rPr>
                </w:rPrChange>
              </w:rPr>
            </w:pPr>
            <w:r w:rsidRPr="00040926">
              <w:rPr>
                <w:rFonts w:ascii="Aptos Narrow" w:hAnsi="Aptos Narrow" w:eastAsia="Times New Roman" w:cs="Times New Roman"/>
                <w:color w:val="000000"/>
                <w:kern w:val="0"/>
                <w:lang w:val="en-US"/>
                <w14:ligatures w14:val="none"/>
                <w:rPrChange w:author="Kuiper,Tim T." w:date="2024-06-22T19:06:00Z" w16du:dateUtc="2024-06-22T17:06:00Z" w:id="203">
                  <w:rPr>
                    <w:rFonts w:ascii="Aptos Narrow" w:hAnsi="Aptos Narrow" w:eastAsia="Times New Roman" w:cs="Times New Roman"/>
                    <w:color w:val="000000"/>
                    <w:kern w:val="0"/>
                    <w14:ligatures w14:val="none"/>
                  </w:rPr>
                </w:rPrChange>
              </w:rPr>
              <w:t xml:space="preserve">Cheap router which can </w:t>
            </w:r>
            <w:r w:rsidRPr="00040926" w:rsidR="00A8271B">
              <w:rPr>
                <w:rFonts w:ascii="Aptos Narrow" w:hAnsi="Aptos Narrow" w:eastAsia="Times New Roman" w:cs="Times New Roman"/>
                <w:color w:val="000000"/>
                <w:kern w:val="0"/>
                <w:lang w:val="en-US"/>
                <w14:ligatures w14:val="none"/>
                <w:rPrChange w:author="Kuiper,Tim T." w:date="2024-06-22T19:06:00Z" w16du:dateUtc="2024-06-22T17:06:00Z" w:id="204">
                  <w:rPr>
                    <w:rFonts w:ascii="Aptos Narrow" w:hAnsi="Aptos Narrow" w:eastAsia="Times New Roman" w:cs="Times New Roman"/>
                    <w:color w:val="000000"/>
                    <w:kern w:val="0"/>
                    <w14:ligatures w14:val="none"/>
                  </w:rPr>
                </w:rPrChange>
              </w:rPr>
              <w:t xml:space="preserve">connect 130 </w:t>
            </w:r>
            <w:ins w:author="Langeveld,Daniel D. van" w:date="2024-06-22T17:16:00Z" w16du:dateUtc="2024-06-22T15:16:00Z" w:id="205">
              <w:r w:rsidRPr="00040926" w:rsidR="00A8271B">
                <w:rPr>
                  <w:rFonts w:ascii="Aptos Narrow" w:hAnsi="Aptos Narrow" w:eastAsia="Times New Roman" w:cs="Times New Roman"/>
                  <w:color w:val="000000"/>
                  <w:kern w:val="0"/>
                  <w:lang w:val="en-US"/>
                  <w14:ligatures w14:val="none"/>
                  <w:rPrChange w:author="Kuiper,Tim T." w:date="2024-06-22T19:06:00Z" w16du:dateUtc="2024-06-22T17:06:00Z" w:id="206">
                    <w:rPr>
                      <w:rFonts w:ascii="Aptos Narrow" w:hAnsi="Aptos Narrow" w:eastAsia="Times New Roman" w:cs="Times New Roman"/>
                      <w:color w:val="000000"/>
                      <w:kern w:val="0"/>
                      <w14:ligatures w14:val="none"/>
                    </w:rPr>
                  </w:rPrChange>
                </w:rPr>
                <w:t>ESPs</w:t>
              </w:r>
            </w:ins>
            <w:del w:author="Langeveld,Daniel D. van" w:date="2024-06-22T17:16:00Z" w16du:dateUtc="2024-06-22T15:16:00Z" w:id="207">
              <w:r w:rsidRPr="00040926" w:rsidR="00442B0A">
                <w:rPr>
                  <w:rFonts w:ascii="Aptos Narrow" w:hAnsi="Aptos Narrow" w:eastAsia="Times New Roman" w:cs="Times New Roman"/>
                  <w:color w:val="000000"/>
                  <w:kern w:val="0"/>
                  <w:lang w:val="en-US"/>
                  <w14:ligatures w14:val="none"/>
                  <w:rPrChange w:author="Kuiper,Tim T." w:date="2024-06-22T19:06:00Z" w16du:dateUtc="2024-06-22T17:06:00Z" w:id="208">
                    <w:rPr>
                      <w:rFonts w:ascii="Aptos Narrow" w:hAnsi="Aptos Narrow" w:eastAsia="Times New Roman" w:cs="Times New Roman"/>
                      <w:color w:val="000000"/>
                      <w:kern w:val="0"/>
                      <w14:ligatures w14:val="none"/>
                    </w:rPr>
                  </w:rPrChange>
                </w:rPr>
                <w:delText>Goedkope router die 130 ESPs kan verbinden</w:delText>
              </w:r>
            </w:del>
          </w:p>
        </w:tc>
        <w:tc>
          <w:tcPr>
            <w:tcW w:w="1236" w:type="dxa"/>
            <w:tcBorders>
              <w:top w:val="single" w:color="43AEE2" w:sz="4" w:space="0"/>
              <w:left w:val="nil"/>
              <w:bottom w:val="single" w:color="43AEE2" w:sz="4" w:space="0"/>
              <w:right w:val="nil"/>
            </w:tcBorders>
            <w:shd w:val="clear" w:color="C0E4F5" w:fill="C0E4F5"/>
            <w:noWrap/>
            <w:vAlign w:val="bottom"/>
            <w:hideMark/>
          </w:tcPr>
          <w:p w:rsidRPr="00442B0A" w:rsidR="00442B0A" w:rsidP="00442B0A" w:rsidRDefault="00442B0A" w14:paraId="1A4ECFEB"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1</w:t>
            </w:r>
          </w:p>
        </w:tc>
        <w:tc>
          <w:tcPr>
            <w:tcW w:w="1976" w:type="dxa"/>
            <w:tcBorders>
              <w:top w:val="single" w:color="43AEE2" w:sz="4" w:space="0"/>
              <w:left w:val="nil"/>
              <w:bottom w:val="single" w:color="43AEE2" w:sz="4" w:space="0"/>
              <w:right w:val="nil"/>
            </w:tcBorders>
            <w:shd w:val="clear" w:color="C0E4F5" w:fill="C0E4F5"/>
            <w:noWrap/>
            <w:vAlign w:val="bottom"/>
            <w:hideMark/>
          </w:tcPr>
          <w:p w:rsidRPr="00442B0A" w:rsidR="00442B0A" w:rsidP="00442B0A" w:rsidRDefault="00442B0A" w14:paraId="5C8B30CD" w14:textId="77777777">
            <w:pPr>
              <w:spacing w:after="0" w:line="240" w:lineRule="auto"/>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N/a</w:t>
            </w:r>
          </w:p>
        </w:tc>
        <w:tc>
          <w:tcPr>
            <w:tcW w:w="916" w:type="dxa"/>
            <w:tcBorders>
              <w:top w:val="single" w:color="43AEE2" w:sz="4" w:space="0"/>
              <w:left w:val="nil"/>
              <w:bottom w:val="single" w:color="43AEE2" w:sz="4" w:space="0"/>
              <w:right w:val="nil"/>
            </w:tcBorders>
            <w:shd w:val="clear" w:color="C0E4F5" w:fill="C0E4F5"/>
            <w:noWrap/>
            <w:vAlign w:val="bottom"/>
            <w:hideMark/>
          </w:tcPr>
          <w:p w:rsidRPr="00442B0A" w:rsidR="00442B0A" w:rsidP="00442B0A" w:rsidRDefault="00442B0A" w14:paraId="62DC1EC8"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35</w:t>
            </w:r>
          </w:p>
        </w:tc>
        <w:tc>
          <w:tcPr>
            <w:tcW w:w="1388" w:type="dxa"/>
            <w:tcBorders>
              <w:top w:val="single" w:color="43AEE2" w:sz="4" w:space="0"/>
              <w:left w:val="nil"/>
              <w:bottom w:val="single" w:color="43AEE2" w:sz="4" w:space="0"/>
              <w:right w:val="single" w:color="43AEE2" w:sz="4" w:space="0"/>
            </w:tcBorders>
            <w:shd w:val="clear" w:color="C0E4F5" w:fill="C0E4F5"/>
            <w:noWrap/>
            <w:vAlign w:val="bottom"/>
            <w:hideMark/>
          </w:tcPr>
          <w:p w:rsidRPr="00442B0A" w:rsidR="00442B0A" w:rsidP="00442B0A" w:rsidRDefault="00442B0A" w14:paraId="3195D797" w14:textId="77777777">
            <w:pPr>
              <w:spacing w:after="0" w:line="240" w:lineRule="auto"/>
              <w:jc w:val="right"/>
              <w:rPr>
                <w:rFonts w:ascii="Aptos Narrow" w:hAnsi="Aptos Narrow" w:eastAsia="Times New Roman" w:cs="Times New Roman"/>
                <w:color w:val="000000"/>
                <w:kern w:val="0"/>
                <w14:ligatures w14:val="none"/>
              </w:rPr>
            </w:pPr>
            <w:r w:rsidRPr="00442B0A">
              <w:rPr>
                <w:rFonts w:ascii="Aptos Narrow" w:hAnsi="Aptos Narrow" w:eastAsia="Times New Roman" w:cs="Times New Roman"/>
                <w:color w:val="000000"/>
                <w:kern w:val="0"/>
                <w14:ligatures w14:val="none"/>
              </w:rPr>
              <w:t>35</w:t>
            </w:r>
          </w:p>
        </w:tc>
      </w:tr>
      <w:tr w:rsidRPr="00442B0A" w:rsidR="00CA4841" w:rsidTr="00442B0A" w14:paraId="7ECA4BFB" w14:textId="77777777">
        <w:trPr>
          <w:trHeight w:val="1249"/>
        </w:trPr>
        <w:tc>
          <w:tcPr>
            <w:tcW w:w="1668" w:type="dxa"/>
            <w:tcBorders>
              <w:top w:val="double" w:color="145F82" w:sz="6" w:space="0"/>
              <w:left w:val="single" w:color="43AEE2" w:sz="4" w:space="0"/>
              <w:bottom w:val="single" w:color="43AEE2" w:sz="4" w:space="0"/>
              <w:right w:val="nil"/>
            </w:tcBorders>
            <w:shd w:val="clear" w:color="auto" w:fill="auto"/>
            <w:noWrap/>
            <w:vAlign w:val="bottom"/>
            <w:hideMark/>
          </w:tcPr>
          <w:p w:rsidRPr="00442B0A" w:rsidR="00442B0A" w:rsidP="00442B0A" w:rsidRDefault="00442B0A" w14:paraId="337ED437" w14:textId="77777777">
            <w:pPr>
              <w:spacing w:after="0" w:line="240" w:lineRule="auto"/>
              <w:jc w:val="right"/>
              <w:rPr>
                <w:rFonts w:ascii="Aptos Narrow" w:hAnsi="Aptos Narrow" w:eastAsia="Times New Roman" w:cs="Times New Roman"/>
                <w:color w:val="000000"/>
                <w:kern w:val="0"/>
                <w14:ligatures w14:val="none"/>
              </w:rPr>
            </w:pPr>
          </w:p>
        </w:tc>
        <w:tc>
          <w:tcPr>
            <w:tcW w:w="1616" w:type="dxa"/>
            <w:tcBorders>
              <w:top w:val="double" w:color="145F82" w:sz="6" w:space="0"/>
              <w:left w:val="nil"/>
              <w:bottom w:val="single" w:color="43AEE2" w:sz="4" w:space="0"/>
              <w:right w:val="nil"/>
            </w:tcBorders>
            <w:shd w:val="clear" w:color="auto" w:fill="auto"/>
            <w:noWrap/>
            <w:vAlign w:val="bottom"/>
            <w:hideMark/>
          </w:tcPr>
          <w:p w:rsidRPr="00442B0A" w:rsidR="00442B0A" w:rsidP="00442B0A" w:rsidRDefault="00442B0A" w14:paraId="23A0123B" w14:textId="77777777">
            <w:pPr>
              <w:spacing w:after="0" w:line="240" w:lineRule="auto"/>
              <w:rPr>
                <w:rFonts w:ascii="Times New Roman" w:hAnsi="Times New Roman" w:eastAsia="Times New Roman" w:cs="Times New Roman"/>
                <w:kern w:val="0"/>
                <w:sz w:val="20"/>
                <w:szCs w:val="20"/>
                <w14:ligatures w14:val="none"/>
              </w:rPr>
            </w:pPr>
          </w:p>
        </w:tc>
        <w:tc>
          <w:tcPr>
            <w:tcW w:w="1776" w:type="dxa"/>
            <w:tcBorders>
              <w:top w:val="double" w:color="145F82" w:sz="6" w:space="0"/>
              <w:left w:val="nil"/>
              <w:bottom w:val="single" w:color="43AEE2" w:sz="4" w:space="0"/>
              <w:right w:val="nil"/>
            </w:tcBorders>
            <w:shd w:val="clear" w:color="auto" w:fill="auto"/>
            <w:vAlign w:val="bottom"/>
            <w:hideMark/>
          </w:tcPr>
          <w:p w:rsidRPr="00442B0A" w:rsidR="00442B0A" w:rsidP="00442B0A" w:rsidRDefault="00442B0A" w14:paraId="4EE82984" w14:textId="77777777">
            <w:pPr>
              <w:spacing w:after="0" w:line="240" w:lineRule="auto"/>
              <w:rPr>
                <w:rFonts w:ascii="Times New Roman" w:hAnsi="Times New Roman" w:eastAsia="Times New Roman" w:cs="Times New Roman"/>
                <w:kern w:val="0"/>
                <w:sz w:val="20"/>
                <w:szCs w:val="20"/>
                <w14:ligatures w14:val="none"/>
              </w:rPr>
            </w:pPr>
          </w:p>
        </w:tc>
        <w:tc>
          <w:tcPr>
            <w:tcW w:w="1236" w:type="dxa"/>
            <w:tcBorders>
              <w:top w:val="double" w:color="145F82" w:sz="6" w:space="0"/>
              <w:left w:val="nil"/>
              <w:bottom w:val="single" w:color="43AEE2" w:sz="4" w:space="0"/>
              <w:right w:val="nil"/>
            </w:tcBorders>
            <w:shd w:val="clear" w:color="auto" w:fill="auto"/>
            <w:noWrap/>
            <w:vAlign w:val="bottom"/>
            <w:hideMark/>
          </w:tcPr>
          <w:p w:rsidRPr="00442B0A" w:rsidR="00442B0A" w:rsidP="00442B0A" w:rsidRDefault="00442B0A" w14:paraId="3B8D7CC1" w14:textId="77777777">
            <w:pPr>
              <w:spacing w:after="0" w:line="240" w:lineRule="auto"/>
              <w:rPr>
                <w:rFonts w:ascii="Times New Roman" w:hAnsi="Times New Roman" w:eastAsia="Times New Roman" w:cs="Times New Roman"/>
                <w:kern w:val="0"/>
                <w:sz w:val="20"/>
                <w:szCs w:val="20"/>
                <w14:ligatures w14:val="none"/>
              </w:rPr>
            </w:pPr>
          </w:p>
        </w:tc>
        <w:tc>
          <w:tcPr>
            <w:tcW w:w="1976" w:type="dxa"/>
            <w:tcBorders>
              <w:top w:val="double" w:color="145F82" w:sz="6" w:space="0"/>
              <w:left w:val="nil"/>
              <w:bottom w:val="single" w:color="43AEE2" w:sz="4" w:space="0"/>
              <w:right w:val="nil"/>
            </w:tcBorders>
            <w:shd w:val="clear" w:color="auto" w:fill="auto"/>
            <w:noWrap/>
            <w:vAlign w:val="bottom"/>
            <w:hideMark/>
          </w:tcPr>
          <w:p w:rsidRPr="00442B0A" w:rsidR="00442B0A" w:rsidP="00442B0A" w:rsidRDefault="00442B0A" w14:paraId="3DF7BCC0" w14:textId="77777777">
            <w:pPr>
              <w:spacing w:after="0" w:line="240" w:lineRule="auto"/>
              <w:rPr>
                <w:rFonts w:ascii="Times New Roman" w:hAnsi="Times New Roman" w:eastAsia="Times New Roman" w:cs="Times New Roman"/>
                <w:kern w:val="0"/>
                <w:sz w:val="20"/>
                <w:szCs w:val="20"/>
                <w14:ligatures w14:val="none"/>
              </w:rPr>
            </w:pPr>
          </w:p>
        </w:tc>
        <w:tc>
          <w:tcPr>
            <w:tcW w:w="916" w:type="dxa"/>
            <w:tcBorders>
              <w:top w:val="double" w:color="145F82" w:sz="6" w:space="0"/>
              <w:left w:val="nil"/>
              <w:bottom w:val="single" w:color="43AEE2" w:sz="4" w:space="0"/>
              <w:right w:val="nil"/>
            </w:tcBorders>
            <w:shd w:val="clear" w:color="auto" w:fill="auto"/>
            <w:noWrap/>
            <w:vAlign w:val="bottom"/>
            <w:hideMark/>
          </w:tcPr>
          <w:p w:rsidRPr="00442B0A" w:rsidR="00442B0A" w:rsidP="00442B0A" w:rsidRDefault="00442B0A" w14:paraId="6410D3E9" w14:textId="77777777">
            <w:pPr>
              <w:spacing w:after="0" w:line="240" w:lineRule="auto"/>
              <w:rPr>
                <w:rFonts w:ascii="Times New Roman" w:hAnsi="Times New Roman" w:eastAsia="Times New Roman" w:cs="Times New Roman"/>
                <w:kern w:val="0"/>
                <w:sz w:val="20"/>
                <w:szCs w:val="20"/>
                <w14:ligatures w14:val="none"/>
              </w:rPr>
            </w:pPr>
          </w:p>
        </w:tc>
        <w:tc>
          <w:tcPr>
            <w:tcW w:w="1388" w:type="dxa"/>
            <w:tcBorders>
              <w:top w:val="double" w:color="145F82" w:sz="6" w:space="0"/>
              <w:left w:val="nil"/>
              <w:bottom w:val="single" w:color="43AEE2" w:sz="4" w:space="0"/>
              <w:right w:val="single" w:color="43AEE2" w:sz="4" w:space="0"/>
            </w:tcBorders>
            <w:shd w:val="clear" w:color="auto" w:fill="auto"/>
            <w:noWrap/>
            <w:vAlign w:val="bottom"/>
            <w:hideMark/>
          </w:tcPr>
          <w:p w:rsidRPr="00442B0A" w:rsidR="00442B0A" w:rsidP="00442B0A" w:rsidRDefault="00122AC2" w14:paraId="749E7A64" w14:textId="172EAC00">
            <w:pPr>
              <w:spacing w:after="0" w:line="240" w:lineRule="auto"/>
              <w:jc w:val="right"/>
              <w:rPr>
                <w:rFonts w:ascii="Aptos Narrow" w:hAnsi="Aptos Narrow" w:eastAsia="Times New Roman" w:cs="Times New Roman"/>
                <w:b/>
                <w:color w:val="000000"/>
                <w:kern w:val="0"/>
                <w14:ligatures w14:val="none"/>
              </w:rPr>
            </w:pPr>
            <w:r>
              <w:rPr>
                <w:rFonts w:ascii="Aptos Narrow" w:hAnsi="Aptos Narrow" w:eastAsia="Times New Roman" w:cs="Times New Roman"/>
                <w:b/>
                <w:color w:val="000000"/>
                <w:kern w:val="0"/>
                <w14:ligatures w14:val="none"/>
              </w:rPr>
              <w:t>371</w:t>
            </w:r>
            <w:r w:rsidR="00B56BB1">
              <w:rPr>
                <w:rFonts w:ascii="Aptos Narrow" w:hAnsi="Aptos Narrow" w:eastAsia="Times New Roman" w:cs="Times New Roman"/>
                <w:b/>
                <w:color w:val="000000"/>
                <w:kern w:val="0"/>
                <w14:ligatures w14:val="none"/>
              </w:rPr>
              <w:t>7</w:t>
            </w:r>
            <w:r>
              <w:rPr>
                <w:rFonts w:ascii="Aptos Narrow" w:hAnsi="Aptos Narrow" w:eastAsia="Times New Roman" w:cs="Times New Roman"/>
                <w:b/>
                <w:color w:val="000000"/>
                <w:kern w:val="0"/>
                <w14:ligatures w14:val="none"/>
              </w:rPr>
              <w:t>,</w:t>
            </w:r>
            <w:r w:rsidR="00B56BB1">
              <w:rPr>
                <w:rFonts w:ascii="Aptos Narrow" w:hAnsi="Aptos Narrow" w:eastAsia="Times New Roman" w:cs="Times New Roman"/>
                <w:b/>
                <w:color w:val="000000"/>
                <w:kern w:val="0"/>
                <w14:ligatures w14:val="none"/>
              </w:rPr>
              <w:t>16</w:t>
            </w:r>
          </w:p>
        </w:tc>
      </w:tr>
    </w:tbl>
    <w:p w:rsidR="00442B0A" w:rsidP="006F0B53" w:rsidRDefault="00442B0A" w14:paraId="62D112D5" w14:textId="77777777">
      <w:pPr>
        <w:rPr>
          <w:rStyle w:val="eop"/>
          <w:rFonts w:ascii="Aptos" w:hAnsi="Aptos" w:eastAsia="Aptos" w:cs="Aptos"/>
          <w:color w:val="000000" w:themeColor="text1"/>
          <w:sz w:val="24"/>
          <w:szCs w:val="24"/>
        </w:rPr>
      </w:pPr>
    </w:p>
    <w:p w:rsidR="00F01013" w:rsidP="006F0B53" w:rsidRDefault="00F01013" w14:paraId="77306FEC" w14:textId="77777777">
      <w:pPr>
        <w:rPr>
          <w:rStyle w:val="eop"/>
          <w:rFonts w:ascii="Aptos" w:hAnsi="Aptos" w:eastAsia="Aptos" w:cs="Aptos"/>
          <w:color w:val="000000" w:themeColor="text1"/>
          <w:sz w:val="24"/>
          <w:szCs w:val="24"/>
        </w:rPr>
      </w:pPr>
    </w:p>
    <w:p w:rsidR="00F01013" w:rsidP="006F0B53" w:rsidRDefault="00F01013" w14:paraId="4DB964E8" w14:textId="77777777">
      <w:pPr>
        <w:rPr>
          <w:rStyle w:val="eop"/>
          <w:rFonts w:ascii="Aptos" w:hAnsi="Aptos" w:eastAsia="Aptos" w:cs="Aptos"/>
          <w:color w:val="000000" w:themeColor="text1"/>
          <w:sz w:val="24"/>
          <w:szCs w:val="24"/>
        </w:rPr>
      </w:pPr>
    </w:p>
    <w:p w:rsidR="00F01013" w:rsidP="006F0B53" w:rsidRDefault="00F01013" w14:paraId="0C72153E" w14:textId="77777777">
      <w:pPr>
        <w:rPr>
          <w:rStyle w:val="eop"/>
          <w:rFonts w:ascii="Aptos" w:hAnsi="Aptos" w:eastAsia="Aptos" w:cs="Aptos"/>
          <w:color w:val="000000" w:themeColor="text1"/>
          <w:sz w:val="24"/>
          <w:szCs w:val="24"/>
        </w:rPr>
      </w:pPr>
    </w:p>
    <w:tbl>
      <w:tblPr>
        <w:tblW w:w="8926" w:type="dxa"/>
        <w:tblLook w:val="04A0" w:firstRow="1" w:lastRow="0" w:firstColumn="1" w:lastColumn="0" w:noHBand="0" w:noVBand="1"/>
      </w:tblPr>
      <w:tblGrid>
        <w:gridCol w:w="1681"/>
        <w:gridCol w:w="947"/>
        <w:gridCol w:w="170"/>
        <w:gridCol w:w="1216"/>
        <w:gridCol w:w="917"/>
        <w:gridCol w:w="22"/>
        <w:gridCol w:w="917"/>
        <w:gridCol w:w="481"/>
        <w:gridCol w:w="899"/>
        <w:gridCol w:w="22"/>
        <w:gridCol w:w="899"/>
        <w:gridCol w:w="891"/>
      </w:tblGrid>
      <w:tr w:rsidRPr="00F01013" w:rsidR="00F11052" w:rsidTr="00BE0621" w14:paraId="7AAAA19D" w14:textId="77777777">
        <w:trPr>
          <w:trHeight w:val="1043"/>
        </w:trPr>
        <w:tc>
          <w:tcPr>
            <w:tcW w:w="1848" w:type="dxa"/>
            <w:tcBorders>
              <w:top w:val="single" w:color="43AEE2" w:sz="4" w:space="0"/>
              <w:left w:val="single" w:color="43AEE2" w:sz="4" w:space="0"/>
              <w:bottom w:val="single" w:color="43AEE2" w:sz="4" w:space="0"/>
              <w:right w:val="nil"/>
            </w:tcBorders>
            <w:shd w:val="clear" w:color="145F82" w:fill="145F82"/>
            <w:noWrap/>
            <w:vAlign w:val="bottom"/>
            <w:hideMark/>
          </w:tcPr>
          <w:p w:rsidRPr="00F01013" w:rsidR="00F01013" w:rsidP="00F01013" w:rsidRDefault="00F01013" w14:paraId="2218373F" w14:textId="77777777">
            <w:pPr>
              <w:spacing w:after="0" w:line="240" w:lineRule="auto"/>
              <w:rPr>
                <w:rFonts w:ascii="Aptos Narrow" w:hAnsi="Aptos Narrow" w:eastAsia="Times New Roman" w:cs="Times New Roman"/>
                <w:b/>
                <w:color w:val="FFFFFF"/>
                <w:kern w:val="0"/>
                <w14:ligatures w14:val="none"/>
              </w:rPr>
            </w:pPr>
            <w:r w:rsidRPr="00F01013">
              <w:rPr>
                <w:rFonts w:ascii="Aptos Narrow" w:hAnsi="Aptos Narrow" w:eastAsia="Times New Roman" w:cs="Times New Roman"/>
                <w:b/>
                <w:color w:val="FFFFFF"/>
                <w:kern w:val="0"/>
                <w14:ligatures w14:val="none"/>
              </w:rPr>
              <w:t>Type</w:t>
            </w:r>
          </w:p>
        </w:tc>
        <w:tc>
          <w:tcPr>
            <w:tcW w:w="1196" w:type="dxa"/>
            <w:gridSpan w:val="2"/>
            <w:tcBorders>
              <w:top w:val="single" w:color="43AEE2" w:sz="4" w:space="0"/>
              <w:left w:val="nil"/>
              <w:bottom w:val="single" w:color="43AEE2" w:sz="4" w:space="0"/>
              <w:right w:val="nil"/>
            </w:tcBorders>
            <w:shd w:val="clear" w:color="145F82" w:fill="145F82"/>
            <w:noWrap/>
            <w:vAlign w:val="bottom"/>
            <w:hideMark/>
          </w:tcPr>
          <w:p w:rsidRPr="00F01013" w:rsidR="00F01013" w:rsidP="00F01013" w:rsidRDefault="00F01013" w14:paraId="160C334C" w14:textId="77777777">
            <w:pPr>
              <w:spacing w:after="0" w:line="240" w:lineRule="auto"/>
              <w:rPr>
                <w:rFonts w:ascii="Aptos Narrow" w:hAnsi="Aptos Narrow" w:eastAsia="Times New Roman" w:cs="Times New Roman"/>
                <w:b/>
                <w:color w:val="FFFFFF"/>
                <w:kern w:val="0"/>
                <w14:ligatures w14:val="none"/>
              </w:rPr>
            </w:pPr>
            <w:r w:rsidRPr="00F01013">
              <w:rPr>
                <w:rFonts w:ascii="Aptos Narrow" w:hAnsi="Aptos Narrow" w:eastAsia="Times New Roman" w:cs="Times New Roman"/>
                <w:b/>
                <w:color w:val="FFFFFF"/>
                <w:kern w:val="0"/>
                <w14:ligatures w14:val="none"/>
              </w:rPr>
              <w:t>Model</w:t>
            </w:r>
          </w:p>
        </w:tc>
        <w:tc>
          <w:tcPr>
            <w:tcW w:w="1616" w:type="dxa"/>
            <w:gridSpan w:val="3"/>
            <w:tcBorders>
              <w:top w:val="single" w:color="43AEE2" w:sz="4" w:space="0"/>
              <w:left w:val="nil"/>
              <w:bottom w:val="single" w:color="43AEE2" w:sz="4" w:space="0"/>
              <w:right w:val="nil"/>
            </w:tcBorders>
            <w:shd w:val="clear" w:color="145F82" w:fill="145F82"/>
            <w:noWrap/>
            <w:vAlign w:val="bottom"/>
            <w:hideMark/>
          </w:tcPr>
          <w:p w:rsidRPr="00F01013" w:rsidR="00F01013" w:rsidP="00F01013" w:rsidRDefault="00F01013" w14:paraId="6D18A20E" w14:textId="77777777">
            <w:pPr>
              <w:spacing w:after="0" w:line="240" w:lineRule="auto"/>
              <w:rPr>
                <w:rFonts w:ascii="Aptos Narrow" w:hAnsi="Aptos Narrow" w:eastAsia="Times New Roman" w:cs="Times New Roman"/>
                <w:b/>
                <w:color w:val="FFFFFF"/>
                <w:kern w:val="0"/>
                <w14:ligatures w14:val="none"/>
              </w:rPr>
            </w:pPr>
            <w:r w:rsidRPr="00F01013">
              <w:rPr>
                <w:rFonts w:ascii="Aptos Narrow" w:hAnsi="Aptos Narrow" w:eastAsia="Times New Roman" w:cs="Times New Roman"/>
                <w:b/>
                <w:color w:val="FFFFFF"/>
                <w:kern w:val="0"/>
                <w14:ligatures w14:val="none"/>
              </w:rPr>
              <w:t>Description</w:t>
            </w:r>
          </w:p>
        </w:tc>
        <w:tc>
          <w:tcPr>
            <w:tcW w:w="996" w:type="dxa"/>
            <w:tcBorders>
              <w:top w:val="single" w:color="43AEE2" w:sz="4" w:space="0"/>
              <w:left w:val="nil"/>
              <w:bottom w:val="single" w:color="43AEE2" w:sz="4" w:space="0"/>
              <w:right w:val="nil"/>
            </w:tcBorders>
            <w:shd w:val="clear" w:color="145F82" w:fill="145F82"/>
            <w:noWrap/>
            <w:vAlign w:val="bottom"/>
            <w:hideMark/>
          </w:tcPr>
          <w:p w:rsidRPr="00F01013" w:rsidR="00F01013" w:rsidP="00F01013" w:rsidRDefault="00F01013" w14:paraId="650DDCCF" w14:textId="77777777">
            <w:pPr>
              <w:spacing w:after="0" w:line="240" w:lineRule="auto"/>
              <w:rPr>
                <w:rFonts w:ascii="Aptos Narrow" w:hAnsi="Aptos Narrow" w:eastAsia="Times New Roman" w:cs="Times New Roman"/>
                <w:b/>
                <w:color w:val="FFFFFF"/>
                <w:kern w:val="0"/>
                <w14:ligatures w14:val="none"/>
              </w:rPr>
            </w:pPr>
            <w:r w:rsidRPr="00F01013">
              <w:rPr>
                <w:rFonts w:ascii="Aptos Narrow" w:hAnsi="Aptos Narrow" w:eastAsia="Times New Roman" w:cs="Times New Roman"/>
                <w:b/>
                <w:color w:val="FFFFFF"/>
                <w:kern w:val="0"/>
                <w14:ligatures w14:val="none"/>
              </w:rPr>
              <w:t>Quantity</w:t>
            </w:r>
          </w:p>
        </w:tc>
        <w:tc>
          <w:tcPr>
            <w:tcW w:w="1316" w:type="dxa"/>
            <w:gridSpan w:val="3"/>
            <w:tcBorders>
              <w:top w:val="single" w:color="43AEE2" w:sz="4" w:space="0"/>
              <w:left w:val="nil"/>
              <w:bottom w:val="single" w:color="43AEE2" w:sz="4" w:space="0"/>
              <w:right w:val="nil"/>
            </w:tcBorders>
            <w:shd w:val="clear" w:color="145F82" w:fill="145F82"/>
            <w:noWrap/>
            <w:vAlign w:val="bottom"/>
            <w:hideMark/>
          </w:tcPr>
          <w:p w:rsidRPr="00F01013" w:rsidR="00F01013" w:rsidP="00F01013" w:rsidRDefault="00F01013" w14:paraId="5FDCD66D" w14:textId="77777777">
            <w:pPr>
              <w:spacing w:after="0" w:line="240" w:lineRule="auto"/>
              <w:rPr>
                <w:rFonts w:ascii="Aptos Narrow" w:hAnsi="Aptos Narrow" w:eastAsia="Times New Roman" w:cs="Times New Roman"/>
                <w:b/>
                <w:color w:val="FFFFFF"/>
                <w:kern w:val="0"/>
                <w14:ligatures w14:val="none"/>
              </w:rPr>
            </w:pPr>
            <w:r w:rsidRPr="00F01013">
              <w:rPr>
                <w:rFonts w:ascii="Aptos Narrow" w:hAnsi="Aptos Narrow" w:eastAsia="Times New Roman" w:cs="Times New Roman"/>
                <w:b/>
                <w:color w:val="FFFFFF"/>
                <w:kern w:val="0"/>
                <w14:ligatures w14:val="none"/>
              </w:rPr>
              <w:t>Current Supplier</w:t>
            </w:r>
          </w:p>
        </w:tc>
        <w:tc>
          <w:tcPr>
            <w:tcW w:w="976" w:type="dxa"/>
            <w:tcBorders>
              <w:top w:val="single" w:color="43AEE2" w:sz="4" w:space="0"/>
              <w:left w:val="nil"/>
              <w:bottom w:val="single" w:color="43AEE2" w:sz="4" w:space="0"/>
              <w:right w:val="nil"/>
            </w:tcBorders>
            <w:shd w:val="clear" w:color="145F82" w:fill="145F82"/>
            <w:noWrap/>
            <w:vAlign w:val="bottom"/>
            <w:hideMark/>
          </w:tcPr>
          <w:p w:rsidRPr="00F01013" w:rsidR="00F01013" w:rsidP="00F01013" w:rsidRDefault="00F01013" w14:paraId="361AFCA6" w14:textId="77777777">
            <w:pPr>
              <w:spacing w:after="0" w:line="240" w:lineRule="auto"/>
              <w:rPr>
                <w:rFonts w:ascii="Aptos Narrow" w:hAnsi="Aptos Narrow" w:eastAsia="Times New Roman" w:cs="Times New Roman"/>
                <w:b/>
                <w:color w:val="FFFFFF"/>
                <w:kern w:val="0"/>
                <w14:ligatures w14:val="none"/>
              </w:rPr>
            </w:pPr>
            <w:r w:rsidRPr="00F01013">
              <w:rPr>
                <w:rFonts w:ascii="Aptos Narrow" w:hAnsi="Aptos Narrow" w:eastAsia="Times New Roman" w:cs="Times New Roman"/>
                <w:b/>
                <w:color w:val="FFFFFF"/>
                <w:kern w:val="0"/>
                <w14:ligatures w14:val="none"/>
              </w:rPr>
              <w:t>Price</w:t>
            </w:r>
          </w:p>
        </w:tc>
        <w:tc>
          <w:tcPr>
            <w:tcW w:w="968" w:type="dxa"/>
            <w:tcBorders>
              <w:top w:val="single" w:color="43AEE2" w:sz="4" w:space="0"/>
              <w:left w:val="nil"/>
              <w:bottom w:val="single" w:color="43AEE2" w:sz="4" w:space="0"/>
              <w:right w:val="single" w:color="43AEE2" w:sz="4" w:space="0"/>
            </w:tcBorders>
            <w:shd w:val="clear" w:color="145F82" w:fill="145F82"/>
            <w:noWrap/>
            <w:vAlign w:val="bottom"/>
            <w:hideMark/>
          </w:tcPr>
          <w:p w:rsidRPr="00F01013" w:rsidR="00F01013" w:rsidP="00F01013" w:rsidRDefault="00F01013" w14:paraId="445B391B" w14:textId="77777777">
            <w:pPr>
              <w:spacing w:after="0" w:line="240" w:lineRule="auto"/>
              <w:rPr>
                <w:rFonts w:ascii="Aptos Narrow" w:hAnsi="Aptos Narrow" w:eastAsia="Times New Roman" w:cs="Times New Roman"/>
                <w:b/>
                <w:color w:val="FFFFFF"/>
                <w:kern w:val="0"/>
                <w14:ligatures w14:val="none"/>
              </w:rPr>
            </w:pPr>
            <w:r w:rsidRPr="00F01013">
              <w:rPr>
                <w:rFonts w:ascii="Aptos Narrow" w:hAnsi="Aptos Narrow" w:eastAsia="Times New Roman" w:cs="Times New Roman"/>
                <w:b/>
                <w:color w:val="FFFFFF"/>
                <w:kern w:val="0"/>
                <w14:ligatures w14:val="none"/>
              </w:rPr>
              <w:t>Total price</w:t>
            </w:r>
          </w:p>
        </w:tc>
      </w:tr>
      <w:tr w:rsidRPr="00F01013" w:rsidR="00F11052" w:rsidTr="00BE0621" w14:paraId="75A19F60" w14:textId="77777777">
        <w:trPr>
          <w:trHeight w:val="1249"/>
        </w:trPr>
        <w:tc>
          <w:tcPr>
            <w:tcW w:w="1848" w:type="dxa"/>
            <w:tcBorders>
              <w:top w:val="nil"/>
              <w:left w:val="single" w:color="43AEE2" w:sz="4" w:space="0"/>
              <w:bottom w:val="single" w:color="43AEE2" w:sz="4" w:space="0"/>
              <w:right w:val="nil"/>
            </w:tcBorders>
            <w:shd w:val="clear" w:color="C0E4F5" w:fill="C0E4F5"/>
            <w:noWrap/>
            <w:vAlign w:val="bottom"/>
            <w:hideMark/>
          </w:tcPr>
          <w:p w:rsidRPr="00F01013" w:rsidR="00F01013" w:rsidP="00F01013" w:rsidRDefault="00F01013" w14:paraId="7F06F7F2" w14:textId="77777777">
            <w:pPr>
              <w:spacing w:after="0" w:line="240" w:lineRule="auto"/>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Nuts &amp; Bolts</w:t>
            </w:r>
          </w:p>
        </w:tc>
        <w:tc>
          <w:tcPr>
            <w:tcW w:w="1196" w:type="dxa"/>
            <w:gridSpan w:val="2"/>
            <w:tcBorders>
              <w:top w:val="nil"/>
              <w:left w:val="nil"/>
              <w:bottom w:val="single" w:color="43AEE2" w:sz="4" w:space="0"/>
              <w:right w:val="nil"/>
            </w:tcBorders>
            <w:shd w:val="clear" w:color="C0E4F5" w:fill="C0E4F5"/>
            <w:vAlign w:val="bottom"/>
            <w:hideMark/>
          </w:tcPr>
          <w:p w:rsidRPr="00F01013" w:rsidR="00F01013" w:rsidP="00F01013" w:rsidRDefault="00F01013" w14:paraId="4962FF1E" w14:textId="77777777">
            <w:pPr>
              <w:spacing w:after="0" w:line="240" w:lineRule="auto"/>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 </w:t>
            </w:r>
          </w:p>
        </w:tc>
        <w:tc>
          <w:tcPr>
            <w:tcW w:w="1616" w:type="dxa"/>
            <w:gridSpan w:val="3"/>
            <w:tcBorders>
              <w:top w:val="nil"/>
              <w:left w:val="nil"/>
              <w:bottom w:val="single" w:color="43AEE2" w:sz="4" w:space="0"/>
              <w:right w:val="nil"/>
            </w:tcBorders>
            <w:shd w:val="clear" w:color="C0E4F5" w:fill="C0E4F5"/>
            <w:vAlign w:val="bottom"/>
            <w:hideMark/>
          </w:tcPr>
          <w:p w:rsidRPr="00F01013" w:rsidR="00F01013" w:rsidP="00F01013" w:rsidRDefault="00F01013" w14:paraId="75E1F3A4" w14:textId="77777777">
            <w:pPr>
              <w:spacing w:after="0" w:line="240" w:lineRule="auto"/>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 </w:t>
            </w:r>
          </w:p>
        </w:tc>
        <w:tc>
          <w:tcPr>
            <w:tcW w:w="996" w:type="dxa"/>
            <w:tcBorders>
              <w:top w:val="nil"/>
              <w:left w:val="nil"/>
              <w:bottom w:val="single" w:color="43AEE2" w:sz="4" w:space="0"/>
              <w:right w:val="nil"/>
            </w:tcBorders>
            <w:shd w:val="clear" w:color="C0E4F5" w:fill="C0E4F5"/>
            <w:noWrap/>
            <w:vAlign w:val="bottom"/>
            <w:hideMark/>
          </w:tcPr>
          <w:p w:rsidRPr="00F01013" w:rsidR="00F01013" w:rsidP="00F01013" w:rsidRDefault="00F01013" w14:paraId="784CE14C" w14:textId="77777777">
            <w:pPr>
              <w:spacing w:after="0" w:line="240" w:lineRule="auto"/>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 </w:t>
            </w:r>
          </w:p>
        </w:tc>
        <w:tc>
          <w:tcPr>
            <w:tcW w:w="1316" w:type="dxa"/>
            <w:gridSpan w:val="3"/>
            <w:tcBorders>
              <w:top w:val="nil"/>
              <w:left w:val="nil"/>
              <w:bottom w:val="single" w:color="43AEE2" w:sz="4" w:space="0"/>
              <w:right w:val="nil"/>
            </w:tcBorders>
            <w:shd w:val="clear" w:color="C0E4F5" w:fill="C0E4F5"/>
            <w:noWrap/>
            <w:vAlign w:val="bottom"/>
            <w:hideMark/>
          </w:tcPr>
          <w:p w:rsidRPr="00F01013" w:rsidR="00F01013" w:rsidP="00F01013" w:rsidRDefault="00F01013" w14:paraId="386C113A" w14:textId="77777777">
            <w:pPr>
              <w:spacing w:after="0" w:line="240" w:lineRule="auto"/>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N/a</w:t>
            </w:r>
          </w:p>
        </w:tc>
        <w:tc>
          <w:tcPr>
            <w:tcW w:w="976" w:type="dxa"/>
            <w:tcBorders>
              <w:top w:val="nil"/>
              <w:left w:val="nil"/>
              <w:bottom w:val="single" w:color="43AEE2" w:sz="4" w:space="0"/>
              <w:right w:val="nil"/>
            </w:tcBorders>
            <w:shd w:val="clear" w:color="C0E4F5" w:fill="C0E4F5"/>
            <w:noWrap/>
            <w:vAlign w:val="bottom"/>
            <w:hideMark/>
          </w:tcPr>
          <w:p w:rsidRPr="00F01013" w:rsidR="00F01013" w:rsidP="00F01013" w:rsidRDefault="00F01013" w14:paraId="24DDB836" w14:textId="77777777">
            <w:pPr>
              <w:spacing w:after="0" w:line="240" w:lineRule="auto"/>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 </w:t>
            </w:r>
          </w:p>
        </w:tc>
        <w:tc>
          <w:tcPr>
            <w:tcW w:w="968" w:type="dxa"/>
            <w:tcBorders>
              <w:top w:val="nil"/>
              <w:left w:val="nil"/>
              <w:bottom w:val="single" w:color="43AEE2" w:sz="4" w:space="0"/>
              <w:right w:val="single" w:color="43AEE2" w:sz="4" w:space="0"/>
            </w:tcBorders>
            <w:shd w:val="clear" w:color="C0E4F5" w:fill="C0E4F5"/>
            <w:noWrap/>
            <w:vAlign w:val="bottom"/>
            <w:hideMark/>
          </w:tcPr>
          <w:p w:rsidRPr="00F01013" w:rsidR="00F01013" w:rsidP="00F01013" w:rsidRDefault="00F01013" w14:paraId="68F0B6CC" w14:textId="77777777">
            <w:pPr>
              <w:spacing w:after="0" w:line="240" w:lineRule="auto"/>
              <w:jc w:val="right"/>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0</w:t>
            </w:r>
          </w:p>
        </w:tc>
      </w:tr>
      <w:tr w:rsidRPr="00F01013" w:rsidR="00F01013" w:rsidTr="00BE0621" w14:paraId="4F4B486D" w14:textId="77777777">
        <w:trPr>
          <w:trHeight w:val="1200"/>
        </w:trPr>
        <w:tc>
          <w:tcPr>
            <w:tcW w:w="1848" w:type="dxa"/>
            <w:tcBorders>
              <w:top w:val="nil"/>
              <w:left w:val="single" w:color="43AEE2" w:sz="4" w:space="0"/>
              <w:bottom w:val="single" w:color="43AEE2" w:sz="4" w:space="0"/>
              <w:right w:val="nil"/>
            </w:tcBorders>
            <w:shd w:val="clear" w:color="auto" w:fill="auto"/>
            <w:noWrap/>
            <w:vAlign w:val="bottom"/>
            <w:hideMark/>
          </w:tcPr>
          <w:p w:rsidRPr="00F01013" w:rsidR="00F01013" w:rsidP="00F01013" w:rsidRDefault="00F01013" w14:paraId="546C1BF6" w14:textId="77777777">
            <w:pPr>
              <w:spacing w:after="0" w:line="240" w:lineRule="auto"/>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Binnen buis</w:t>
            </w:r>
          </w:p>
        </w:tc>
        <w:tc>
          <w:tcPr>
            <w:tcW w:w="1196" w:type="dxa"/>
            <w:gridSpan w:val="2"/>
            <w:tcBorders>
              <w:top w:val="nil"/>
              <w:left w:val="nil"/>
              <w:bottom w:val="single" w:color="43AEE2" w:sz="4" w:space="0"/>
              <w:right w:val="nil"/>
            </w:tcBorders>
            <w:shd w:val="clear" w:color="auto" w:fill="auto"/>
            <w:vAlign w:val="bottom"/>
            <w:hideMark/>
          </w:tcPr>
          <w:p w:rsidRPr="00F01013" w:rsidR="00F01013" w:rsidP="00F01013" w:rsidRDefault="00F01013" w14:paraId="52799065" w14:textId="77777777">
            <w:pPr>
              <w:spacing w:after="0" w:line="240" w:lineRule="auto"/>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 </w:t>
            </w:r>
          </w:p>
        </w:tc>
        <w:tc>
          <w:tcPr>
            <w:tcW w:w="1616" w:type="dxa"/>
            <w:gridSpan w:val="3"/>
            <w:tcBorders>
              <w:top w:val="nil"/>
              <w:left w:val="nil"/>
              <w:bottom w:val="single" w:color="43AEE2" w:sz="4" w:space="0"/>
              <w:right w:val="nil"/>
            </w:tcBorders>
            <w:shd w:val="clear" w:color="auto" w:fill="auto"/>
            <w:vAlign w:val="bottom"/>
            <w:hideMark/>
          </w:tcPr>
          <w:p w:rsidRPr="00F01013" w:rsidR="00F01013" w:rsidP="00F01013" w:rsidRDefault="00F01013" w14:paraId="1CA55F57" w14:textId="77777777">
            <w:pPr>
              <w:spacing w:after="0" w:line="240" w:lineRule="auto"/>
              <w:rPr>
                <w:rFonts w:ascii="Calibri" w:hAnsi="Calibri" w:eastAsia="Times New Roman" w:cs="Calibri"/>
                <w:color w:val="000000"/>
                <w:kern w:val="0"/>
                <w14:ligatures w14:val="none"/>
              </w:rPr>
            </w:pPr>
            <w:r w:rsidRPr="00F01013">
              <w:rPr>
                <w:rFonts w:ascii="Calibri" w:hAnsi="Calibri" w:eastAsia="Times New Roman" w:cs="Calibri"/>
                <w:color w:val="000000"/>
                <w:kern w:val="0"/>
                <w14:ligatures w14:val="none"/>
              </w:rPr>
              <w:t>Ø 20mm buiten, per meter</w:t>
            </w:r>
          </w:p>
        </w:tc>
        <w:tc>
          <w:tcPr>
            <w:tcW w:w="996" w:type="dxa"/>
            <w:tcBorders>
              <w:top w:val="nil"/>
              <w:left w:val="nil"/>
              <w:bottom w:val="single" w:color="43AEE2" w:sz="4" w:space="0"/>
              <w:right w:val="nil"/>
            </w:tcBorders>
            <w:shd w:val="clear" w:color="auto" w:fill="auto"/>
            <w:noWrap/>
            <w:vAlign w:val="bottom"/>
            <w:hideMark/>
          </w:tcPr>
          <w:p w:rsidRPr="00F01013" w:rsidR="00F01013" w:rsidP="00F01013" w:rsidRDefault="00F01013" w14:paraId="0F474E9F" w14:textId="77777777">
            <w:pPr>
              <w:spacing w:after="0" w:line="240" w:lineRule="auto"/>
              <w:jc w:val="right"/>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164</w:t>
            </w:r>
          </w:p>
        </w:tc>
        <w:tc>
          <w:tcPr>
            <w:tcW w:w="1316" w:type="dxa"/>
            <w:gridSpan w:val="3"/>
            <w:tcBorders>
              <w:top w:val="nil"/>
              <w:left w:val="nil"/>
              <w:bottom w:val="single" w:color="43AEE2" w:sz="4" w:space="0"/>
              <w:right w:val="nil"/>
            </w:tcBorders>
            <w:shd w:val="clear" w:color="auto" w:fill="auto"/>
            <w:noWrap/>
            <w:vAlign w:val="bottom"/>
            <w:hideMark/>
          </w:tcPr>
          <w:p w:rsidRPr="00F01013" w:rsidR="00F01013" w:rsidP="00F01013" w:rsidRDefault="00F01013" w14:paraId="3D9FDE36" w14:textId="77777777">
            <w:pPr>
              <w:spacing w:after="0" w:line="240" w:lineRule="auto"/>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Karwei</w:t>
            </w:r>
          </w:p>
        </w:tc>
        <w:tc>
          <w:tcPr>
            <w:tcW w:w="976" w:type="dxa"/>
            <w:tcBorders>
              <w:top w:val="nil"/>
              <w:left w:val="nil"/>
              <w:bottom w:val="single" w:color="43AEE2" w:sz="4" w:space="0"/>
              <w:right w:val="nil"/>
            </w:tcBorders>
            <w:shd w:val="clear" w:color="auto" w:fill="auto"/>
            <w:noWrap/>
            <w:vAlign w:val="bottom"/>
            <w:hideMark/>
          </w:tcPr>
          <w:p w:rsidRPr="00F01013" w:rsidR="00F01013" w:rsidP="00F01013" w:rsidRDefault="00F01013" w14:paraId="391C9D27" w14:textId="77777777">
            <w:pPr>
              <w:spacing w:after="0" w:line="240" w:lineRule="auto"/>
              <w:jc w:val="right"/>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10,5</w:t>
            </w:r>
          </w:p>
        </w:tc>
        <w:tc>
          <w:tcPr>
            <w:tcW w:w="968" w:type="dxa"/>
            <w:tcBorders>
              <w:top w:val="nil"/>
              <w:left w:val="nil"/>
              <w:bottom w:val="single" w:color="43AEE2" w:sz="4" w:space="0"/>
              <w:right w:val="single" w:color="43AEE2" w:sz="4" w:space="0"/>
            </w:tcBorders>
            <w:shd w:val="clear" w:color="auto" w:fill="auto"/>
            <w:noWrap/>
            <w:vAlign w:val="bottom"/>
            <w:hideMark/>
          </w:tcPr>
          <w:p w:rsidRPr="00F01013" w:rsidR="00F01013" w:rsidP="00F01013" w:rsidRDefault="00F01013" w14:paraId="19C5AB5A" w14:textId="77777777">
            <w:pPr>
              <w:spacing w:after="0" w:line="240" w:lineRule="auto"/>
              <w:jc w:val="right"/>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1722</w:t>
            </w:r>
          </w:p>
        </w:tc>
      </w:tr>
      <w:tr w:rsidRPr="00F01013" w:rsidR="00F11052" w:rsidTr="00BE0621" w14:paraId="20D7E54B" w14:textId="77777777">
        <w:trPr>
          <w:trHeight w:val="660"/>
        </w:trPr>
        <w:tc>
          <w:tcPr>
            <w:tcW w:w="1848" w:type="dxa"/>
            <w:tcBorders>
              <w:top w:val="nil"/>
              <w:left w:val="single" w:color="43AEE2" w:sz="4" w:space="0"/>
              <w:bottom w:val="single" w:color="43AEE2" w:sz="4" w:space="0"/>
              <w:right w:val="nil"/>
            </w:tcBorders>
            <w:shd w:val="clear" w:color="C0E4F5" w:fill="C0E4F5"/>
            <w:noWrap/>
            <w:vAlign w:val="bottom"/>
            <w:hideMark/>
          </w:tcPr>
          <w:p w:rsidRPr="00F01013" w:rsidR="00F01013" w:rsidP="00F01013" w:rsidRDefault="00F01013" w14:paraId="1626684C" w14:textId="77777777">
            <w:pPr>
              <w:spacing w:after="0" w:line="240" w:lineRule="auto"/>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Buiten buis</w:t>
            </w:r>
          </w:p>
        </w:tc>
        <w:tc>
          <w:tcPr>
            <w:tcW w:w="1196" w:type="dxa"/>
            <w:gridSpan w:val="2"/>
            <w:tcBorders>
              <w:top w:val="nil"/>
              <w:left w:val="nil"/>
              <w:bottom w:val="single" w:color="43AEE2" w:sz="4" w:space="0"/>
              <w:right w:val="nil"/>
            </w:tcBorders>
            <w:shd w:val="clear" w:color="C0E4F5" w:fill="C0E4F5"/>
            <w:vAlign w:val="bottom"/>
            <w:hideMark/>
          </w:tcPr>
          <w:p w:rsidRPr="00F01013" w:rsidR="00F01013" w:rsidP="00F01013" w:rsidRDefault="00F01013" w14:paraId="5A7BF842" w14:textId="77777777">
            <w:pPr>
              <w:spacing w:after="0" w:line="240" w:lineRule="auto"/>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 </w:t>
            </w:r>
          </w:p>
        </w:tc>
        <w:tc>
          <w:tcPr>
            <w:tcW w:w="1616" w:type="dxa"/>
            <w:gridSpan w:val="3"/>
            <w:tcBorders>
              <w:top w:val="nil"/>
              <w:left w:val="nil"/>
              <w:bottom w:val="single" w:color="43AEE2" w:sz="4" w:space="0"/>
              <w:right w:val="nil"/>
            </w:tcBorders>
            <w:shd w:val="clear" w:color="C0E4F5" w:fill="C0E4F5"/>
            <w:vAlign w:val="bottom"/>
            <w:hideMark/>
          </w:tcPr>
          <w:p w:rsidRPr="00F01013" w:rsidR="00F01013" w:rsidP="00F01013" w:rsidRDefault="00F01013" w14:paraId="60EFF535" w14:textId="77777777">
            <w:pPr>
              <w:spacing w:after="0" w:line="240" w:lineRule="auto"/>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Ø 80mm buiten, per meter</w:t>
            </w:r>
          </w:p>
        </w:tc>
        <w:tc>
          <w:tcPr>
            <w:tcW w:w="996" w:type="dxa"/>
            <w:tcBorders>
              <w:top w:val="nil"/>
              <w:left w:val="nil"/>
              <w:bottom w:val="single" w:color="43AEE2" w:sz="4" w:space="0"/>
              <w:right w:val="nil"/>
            </w:tcBorders>
            <w:shd w:val="clear" w:color="C0E4F5" w:fill="C0E4F5"/>
            <w:noWrap/>
            <w:vAlign w:val="bottom"/>
            <w:hideMark/>
          </w:tcPr>
          <w:p w:rsidRPr="00F01013" w:rsidR="00F01013" w:rsidP="00F01013" w:rsidRDefault="00F01013" w14:paraId="709EEE68" w14:textId="77777777">
            <w:pPr>
              <w:spacing w:after="0" w:line="240" w:lineRule="auto"/>
              <w:jc w:val="right"/>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164</w:t>
            </w:r>
          </w:p>
        </w:tc>
        <w:tc>
          <w:tcPr>
            <w:tcW w:w="1316" w:type="dxa"/>
            <w:gridSpan w:val="3"/>
            <w:tcBorders>
              <w:top w:val="nil"/>
              <w:left w:val="nil"/>
              <w:bottom w:val="single" w:color="43AEE2" w:sz="4" w:space="0"/>
              <w:right w:val="nil"/>
            </w:tcBorders>
            <w:shd w:val="clear" w:color="C0E4F5" w:fill="C0E4F5"/>
            <w:noWrap/>
            <w:vAlign w:val="bottom"/>
            <w:hideMark/>
          </w:tcPr>
          <w:p w:rsidRPr="00F01013" w:rsidR="00F01013" w:rsidP="00F01013" w:rsidRDefault="00F01013" w14:paraId="1C2D0B29" w14:textId="77777777">
            <w:pPr>
              <w:spacing w:after="0" w:line="240" w:lineRule="auto"/>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Kunstof shop</w:t>
            </w:r>
          </w:p>
        </w:tc>
        <w:tc>
          <w:tcPr>
            <w:tcW w:w="976" w:type="dxa"/>
            <w:tcBorders>
              <w:top w:val="nil"/>
              <w:left w:val="nil"/>
              <w:bottom w:val="single" w:color="43AEE2" w:sz="4" w:space="0"/>
              <w:right w:val="nil"/>
            </w:tcBorders>
            <w:shd w:val="clear" w:color="C0E4F5" w:fill="C0E4F5"/>
            <w:noWrap/>
            <w:vAlign w:val="bottom"/>
            <w:hideMark/>
          </w:tcPr>
          <w:p w:rsidRPr="00F01013" w:rsidR="00F01013" w:rsidP="00F01013" w:rsidRDefault="00F01013" w14:paraId="0711F5A5" w14:textId="77777777">
            <w:pPr>
              <w:spacing w:after="0" w:line="240" w:lineRule="auto"/>
              <w:jc w:val="right"/>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40</w:t>
            </w:r>
          </w:p>
        </w:tc>
        <w:tc>
          <w:tcPr>
            <w:tcW w:w="968" w:type="dxa"/>
            <w:tcBorders>
              <w:top w:val="nil"/>
              <w:left w:val="nil"/>
              <w:bottom w:val="single" w:color="43AEE2" w:sz="4" w:space="0"/>
              <w:right w:val="single" w:color="43AEE2" w:sz="4" w:space="0"/>
            </w:tcBorders>
            <w:shd w:val="clear" w:color="C0E4F5" w:fill="C0E4F5"/>
            <w:noWrap/>
            <w:vAlign w:val="bottom"/>
            <w:hideMark/>
          </w:tcPr>
          <w:p w:rsidRPr="00F01013" w:rsidR="00F01013" w:rsidP="00F01013" w:rsidRDefault="00F01013" w14:paraId="570974EF" w14:textId="77777777">
            <w:pPr>
              <w:spacing w:after="0" w:line="240" w:lineRule="auto"/>
              <w:jc w:val="right"/>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6560</w:t>
            </w:r>
          </w:p>
        </w:tc>
      </w:tr>
      <w:tr w:rsidRPr="00F01013" w:rsidR="00F11052" w:rsidTr="00BE0621" w14:paraId="35B1A5B7" w14:textId="77777777">
        <w:trPr>
          <w:trHeight w:val="720"/>
        </w:trPr>
        <w:tc>
          <w:tcPr>
            <w:tcW w:w="1848" w:type="dxa"/>
            <w:tcBorders>
              <w:top w:val="nil"/>
              <w:left w:val="single" w:color="43AEE2" w:sz="4" w:space="0"/>
              <w:bottom w:val="single" w:color="43AEE2" w:sz="4" w:space="0"/>
              <w:right w:val="nil"/>
            </w:tcBorders>
            <w:shd w:val="clear" w:color="C0E4F5" w:fill="C0E4F5"/>
            <w:noWrap/>
            <w:vAlign w:val="bottom"/>
            <w:hideMark/>
          </w:tcPr>
          <w:p w:rsidRPr="00F01013" w:rsidR="00F01013" w:rsidP="00F01013" w:rsidRDefault="00F01013" w14:paraId="624C6541" w14:textId="77777777">
            <w:pPr>
              <w:spacing w:after="0" w:line="240" w:lineRule="auto"/>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Water protection</w:t>
            </w:r>
          </w:p>
        </w:tc>
        <w:tc>
          <w:tcPr>
            <w:tcW w:w="1196" w:type="dxa"/>
            <w:gridSpan w:val="2"/>
            <w:tcBorders>
              <w:top w:val="nil"/>
              <w:left w:val="nil"/>
              <w:bottom w:val="single" w:color="43AEE2" w:sz="4" w:space="0"/>
              <w:right w:val="nil"/>
            </w:tcBorders>
            <w:shd w:val="clear" w:color="C0E4F5" w:fill="C0E4F5"/>
            <w:vAlign w:val="bottom"/>
            <w:hideMark/>
          </w:tcPr>
          <w:p w:rsidRPr="00F01013" w:rsidR="00F01013" w:rsidP="00F01013" w:rsidRDefault="00F01013" w14:paraId="27D56C6B" w14:textId="77777777">
            <w:pPr>
              <w:spacing w:after="0" w:line="240" w:lineRule="auto"/>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n/a</w:t>
            </w:r>
          </w:p>
        </w:tc>
        <w:tc>
          <w:tcPr>
            <w:tcW w:w="1616" w:type="dxa"/>
            <w:gridSpan w:val="3"/>
            <w:tcBorders>
              <w:top w:val="nil"/>
              <w:left w:val="nil"/>
              <w:bottom w:val="single" w:color="43AEE2" w:sz="4" w:space="0"/>
              <w:right w:val="nil"/>
            </w:tcBorders>
            <w:shd w:val="clear" w:color="C0E4F5" w:fill="C0E4F5"/>
            <w:vAlign w:val="bottom"/>
            <w:hideMark/>
          </w:tcPr>
          <w:p w:rsidRPr="00F01013" w:rsidR="00F01013" w:rsidP="00F01013" w:rsidRDefault="00F01013" w14:paraId="41AD1DBC" w14:textId="77777777">
            <w:pPr>
              <w:spacing w:after="0" w:line="240" w:lineRule="auto"/>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Lak</w:t>
            </w:r>
          </w:p>
        </w:tc>
        <w:tc>
          <w:tcPr>
            <w:tcW w:w="996" w:type="dxa"/>
            <w:tcBorders>
              <w:top w:val="nil"/>
              <w:left w:val="nil"/>
              <w:bottom w:val="single" w:color="43AEE2" w:sz="4" w:space="0"/>
              <w:right w:val="nil"/>
            </w:tcBorders>
            <w:shd w:val="clear" w:color="C0E4F5" w:fill="C0E4F5"/>
            <w:noWrap/>
            <w:vAlign w:val="bottom"/>
            <w:hideMark/>
          </w:tcPr>
          <w:p w:rsidRPr="00F01013" w:rsidR="00F01013" w:rsidP="00F01013" w:rsidRDefault="00F01013" w14:paraId="295A9F79" w14:textId="77777777">
            <w:pPr>
              <w:spacing w:after="0" w:line="240" w:lineRule="auto"/>
              <w:jc w:val="right"/>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0</w:t>
            </w:r>
          </w:p>
        </w:tc>
        <w:tc>
          <w:tcPr>
            <w:tcW w:w="1316" w:type="dxa"/>
            <w:gridSpan w:val="3"/>
            <w:tcBorders>
              <w:top w:val="nil"/>
              <w:left w:val="nil"/>
              <w:bottom w:val="single" w:color="43AEE2" w:sz="4" w:space="0"/>
              <w:right w:val="nil"/>
            </w:tcBorders>
            <w:shd w:val="clear" w:color="C0E4F5" w:fill="C0E4F5"/>
            <w:noWrap/>
            <w:vAlign w:val="bottom"/>
            <w:hideMark/>
          </w:tcPr>
          <w:p w:rsidRPr="00F01013" w:rsidR="00F01013" w:rsidP="00F01013" w:rsidRDefault="00F01013" w14:paraId="14A4A732" w14:textId="77777777">
            <w:pPr>
              <w:spacing w:after="0" w:line="240" w:lineRule="auto"/>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n/a</w:t>
            </w:r>
          </w:p>
        </w:tc>
        <w:tc>
          <w:tcPr>
            <w:tcW w:w="976" w:type="dxa"/>
            <w:tcBorders>
              <w:top w:val="nil"/>
              <w:left w:val="nil"/>
              <w:bottom w:val="single" w:color="43AEE2" w:sz="4" w:space="0"/>
              <w:right w:val="nil"/>
            </w:tcBorders>
            <w:shd w:val="clear" w:color="C0E4F5" w:fill="C0E4F5"/>
            <w:noWrap/>
            <w:vAlign w:val="bottom"/>
            <w:hideMark/>
          </w:tcPr>
          <w:p w:rsidRPr="00F01013" w:rsidR="00F01013" w:rsidP="00F01013" w:rsidRDefault="00F01013" w14:paraId="0BAEF286" w14:textId="77777777">
            <w:pPr>
              <w:spacing w:after="0" w:line="240" w:lineRule="auto"/>
              <w:jc w:val="right"/>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0</w:t>
            </w:r>
          </w:p>
        </w:tc>
        <w:tc>
          <w:tcPr>
            <w:tcW w:w="968" w:type="dxa"/>
            <w:tcBorders>
              <w:top w:val="nil"/>
              <w:left w:val="nil"/>
              <w:bottom w:val="single" w:color="43AEE2" w:sz="4" w:space="0"/>
              <w:right w:val="single" w:color="43AEE2" w:sz="4" w:space="0"/>
            </w:tcBorders>
            <w:shd w:val="clear" w:color="C0E4F5" w:fill="C0E4F5"/>
            <w:noWrap/>
            <w:vAlign w:val="bottom"/>
            <w:hideMark/>
          </w:tcPr>
          <w:p w:rsidRPr="00F01013" w:rsidR="00F01013" w:rsidP="00F01013" w:rsidRDefault="00F01013" w14:paraId="519AAB7C" w14:textId="77777777">
            <w:pPr>
              <w:spacing w:after="0" w:line="240" w:lineRule="auto"/>
              <w:jc w:val="right"/>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0</w:t>
            </w:r>
          </w:p>
        </w:tc>
      </w:tr>
      <w:tr w:rsidRPr="00F01013" w:rsidR="00F01013" w:rsidTr="00BE0621" w14:paraId="5F233ECD" w14:textId="77777777">
        <w:trPr>
          <w:trHeight w:val="298"/>
        </w:trPr>
        <w:tc>
          <w:tcPr>
            <w:tcW w:w="1848" w:type="dxa"/>
            <w:tcBorders>
              <w:top w:val="nil"/>
              <w:left w:val="nil"/>
              <w:bottom w:val="nil"/>
              <w:right w:val="nil"/>
            </w:tcBorders>
            <w:shd w:val="clear" w:color="auto" w:fill="auto"/>
            <w:noWrap/>
            <w:vAlign w:val="bottom"/>
            <w:hideMark/>
          </w:tcPr>
          <w:p w:rsidRPr="00F01013" w:rsidR="00F01013" w:rsidP="00F01013" w:rsidRDefault="00F01013" w14:paraId="7B2F2602" w14:textId="77777777">
            <w:pPr>
              <w:spacing w:after="0" w:line="240" w:lineRule="auto"/>
              <w:jc w:val="right"/>
              <w:rPr>
                <w:rFonts w:ascii="Aptos Narrow" w:hAnsi="Aptos Narrow" w:eastAsia="Times New Roman" w:cs="Times New Roman"/>
                <w:color w:val="000000"/>
                <w:kern w:val="0"/>
                <w14:ligatures w14:val="none"/>
              </w:rPr>
            </w:pPr>
          </w:p>
        </w:tc>
        <w:tc>
          <w:tcPr>
            <w:tcW w:w="1196" w:type="dxa"/>
            <w:gridSpan w:val="2"/>
            <w:tcBorders>
              <w:top w:val="nil"/>
              <w:left w:val="nil"/>
              <w:bottom w:val="nil"/>
              <w:right w:val="nil"/>
            </w:tcBorders>
            <w:shd w:val="clear" w:color="auto" w:fill="auto"/>
            <w:noWrap/>
            <w:vAlign w:val="bottom"/>
            <w:hideMark/>
          </w:tcPr>
          <w:p w:rsidRPr="00F01013" w:rsidR="00F01013" w:rsidP="00F01013" w:rsidRDefault="00F01013" w14:paraId="5AD21455" w14:textId="77777777">
            <w:pPr>
              <w:spacing w:after="0" w:line="240" w:lineRule="auto"/>
              <w:rPr>
                <w:rFonts w:ascii="Times New Roman" w:hAnsi="Times New Roman" w:eastAsia="Times New Roman" w:cs="Times New Roman"/>
                <w:kern w:val="0"/>
                <w:sz w:val="20"/>
                <w:szCs w:val="20"/>
                <w14:ligatures w14:val="none"/>
              </w:rPr>
            </w:pPr>
          </w:p>
        </w:tc>
        <w:tc>
          <w:tcPr>
            <w:tcW w:w="1616" w:type="dxa"/>
            <w:gridSpan w:val="3"/>
            <w:tcBorders>
              <w:top w:val="nil"/>
              <w:left w:val="nil"/>
              <w:bottom w:val="nil"/>
              <w:right w:val="nil"/>
            </w:tcBorders>
            <w:shd w:val="clear" w:color="auto" w:fill="auto"/>
            <w:noWrap/>
            <w:vAlign w:val="bottom"/>
            <w:hideMark/>
          </w:tcPr>
          <w:p w:rsidRPr="00F01013" w:rsidR="00F01013" w:rsidP="00F01013" w:rsidRDefault="00F01013" w14:paraId="4862F997" w14:textId="77777777">
            <w:pPr>
              <w:spacing w:after="0" w:line="240" w:lineRule="auto"/>
              <w:rPr>
                <w:rFonts w:ascii="Times New Roman" w:hAnsi="Times New Roman" w:eastAsia="Times New Roman" w:cs="Times New Roman"/>
                <w:kern w:val="0"/>
                <w:sz w:val="20"/>
                <w:szCs w:val="20"/>
                <w14:ligatures w14:val="none"/>
              </w:rPr>
            </w:pPr>
          </w:p>
        </w:tc>
        <w:tc>
          <w:tcPr>
            <w:tcW w:w="996" w:type="dxa"/>
            <w:tcBorders>
              <w:top w:val="nil"/>
              <w:left w:val="nil"/>
              <w:bottom w:val="nil"/>
              <w:right w:val="nil"/>
            </w:tcBorders>
            <w:shd w:val="clear" w:color="auto" w:fill="auto"/>
            <w:noWrap/>
            <w:vAlign w:val="bottom"/>
            <w:hideMark/>
          </w:tcPr>
          <w:p w:rsidRPr="00F01013" w:rsidR="00F01013" w:rsidP="00F01013" w:rsidRDefault="00F01013" w14:paraId="180DE13C" w14:textId="77777777">
            <w:pPr>
              <w:spacing w:after="0" w:line="240" w:lineRule="auto"/>
              <w:rPr>
                <w:rFonts w:ascii="Times New Roman" w:hAnsi="Times New Roman" w:eastAsia="Times New Roman" w:cs="Times New Roman"/>
                <w:kern w:val="0"/>
                <w:sz w:val="20"/>
                <w:szCs w:val="20"/>
                <w14:ligatures w14:val="none"/>
              </w:rPr>
            </w:pPr>
          </w:p>
        </w:tc>
        <w:tc>
          <w:tcPr>
            <w:tcW w:w="1316" w:type="dxa"/>
            <w:gridSpan w:val="3"/>
            <w:tcBorders>
              <w:top w:val="nil"/>
              <w:left w:val="nil"/>
              <w:bottom w:val="nil"/>
              <w:right w:val="nil"/>
            </w:tcBorders>
            <w:shd w:val="clear" w:color="auto" w:fill="auto"/>
            <w:noWrap/>
            <w:vAlign w:val="bottom"/>
            <w:hideMark/>
          </w:tcPr>
          <w:p w:rsidRPr="00F01013" w:rsidR="00F01013" w:rsidP="00F01013" w:rsidRDefault="00F01013" w14:paraId="67868A4B" w14:textId="77777777">
            <w:pPr>
              <w:spacing w:after="0" w:line="240" w:lineRule="auto"/>
              <w:rPr>
                <w:rFonts w:ascii="Times New Roman" w:hAnsi="Times New Roman" w:eastAsia="Times New Roman" w:cs="Times New Roman"/>
                <w:kern w:val="0"/>
                <w:sz w:val="20"/>
                <w:szCs w:val="20"/>
                <w14:ligatures w14:val="none"/>
              </w:rPr>
            </w:pPr>
          </w:p>
        </w:tc>
        <w:tc>
          <w:tcPr>
            <w:tcW w:w="976" w:type="dxa"/>
            <w:tcBorders>
              <w:top w:val="nil"/>
              <w:left w:val="nil"/>
              <w:bottom w:val="nil"/>
              <w:right w:val="nil"/>
            </w:tcBorders>
            <w:shd w:val="clear" w:color="auto" w:fill="auto"/>
            <w:noWrap/>
            <w:vAlign w:val="bottom"/>
            <w:hideMark/>
          </w:tcPr>
          <w:p w:rsidRPr="00F01013" w:rsidR="00F01013" w:rsidP="00F01013" w:rsidRDefault="00F01013" w14:paraId="2F7454BC" w14:textId="77777777">
            <w:pPr>
              <w:spacing w:after="0" w:line="240" w:lineRule="auto"/>
              <w:rPr>
                <w:rFonts w:ascii="Times New Roman" w:hAnsi="Times New Roman" w:eastAsia="Times New Roman" w:cs="Times New Roman"/>
                <w:kern w:val="0"/>
                <w:sz w:val="20"/>
                <w:szCs w:val="20"/>
                <w14:ligatures w14:val="none"/>
              </w:rPr>
            </w:pPr>
          </w:p>
        </w:tc>
        <w:tc>
          <w:tcPr>
            <w:tcW w:w="968" w:type="dxa"/>
            <w:tcBorders>
              <w:top w:val="nil"/>
              <w:left w:val="nil"/>
              <w:bottom w:val="nil"/>
              <w:right w:val="nil"/>
            </w:tcBorders>
            <w:shd w:val="clear" w:color="auto" w:fill="auto"/>
            <w:noWrap/>
            <w:vAlign w:val="bottom"/>
            <w:hideMark/>
          </w:tcPr>
          <w:p w:rsidRPr="00F01013" w:rsidR="00F01013" w:rsidP="00F01013" w:rsidRDefault="00F01013" w14:paraId="1CE382F2" w14:textId="77777777">
            <w:pPr>
              <w:spacing w:after="0" w:line="240" w:lineRule="auto"/>
              <w:jc w:val="right"/>
              <w:rPr>
                <w:rFonts w:ascii="Aptos Narrow" w:hAnsi="Aptos Narrow" w:eastAsia="Times New Roman" w:cs="Times New Roman"/>
                <w:color w:val="000000"/>
                <w:kern w:val="0"/>
                <w14:ligatures w14:val="none"/>
              </w:rPr>
            </w:pPr>
            <w:r w:rsidRPr="00F01013">
              <w:rPr>
                <w:rFonts w:ascii="Aptos Narrow" w:hAnsi="Aptos Narrow" w:eastAsia="Times New Roman" w:cs="Times New Roman"/>
                <w:color w:val="000000"/>
                <w:kern w:val="0"/>
                <w14:ligatures w14:val="none"/>
              </w:rPr>
              <w:t>8282</w:t>
            </w:r>
          </w:p>
        </w:tc>
      </w:tr>
      <w:tr w:rsidRPr="008D44E8" w:rsidR="008D44E8" w:rsidTr="00BE0621" w14:paraId="57E44BC1" w14:textId="77777777">
        <w:trPr>
          <w:trHeight w:val="1223"/>
        </w:trPr>
        <w:tc>
          <w:tcPr>
            <w:tcW w:w="1848" w:type="dxa"/>
            <w:tcBorders>
              <w:top w:val="single" w:color="43AEE2" w:sz="4" w:space="0"/>
              <w:left w:val="single" w:color="43AEE2" w:sz="4" w:space="0"/>
              <w:bottom w:val="single" w:color="43AEE2" w:sz="4" w:space="0"/>
              <w:right w:val="nil"/>
            </w:tcBorders>
            <w:shd w:val="clear" w:color="auto" w:fill="auto"/>
            <w:noWrap/>
            <w:vAlign w:val="bottom"/>
            <w:hideMark/>
          </w:tcPr>
          <w:p w:rsidRPr="008D44E8" w:rsidR="008D44E8" w:rsidP="008D44E8" w:rsidRDefault="008D44E8" w14:paraId="5F15045E" w14:textId="77777777">
            <w:pPr>
              <w:spacing w:after="0" w:line="240" w:lineRule="auto"/>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PCBs knooppunten</w:t>
            </w:r>
          </w:p>
        </w:tc>
        <w:tc>
          <w:tcPr>
            <w:tcW w:w="1031" w:type="dxa"/>
            <w:tcBorders>
              <w:top w:val="single" w:color="43AEE2" w:sz="4" w:space="0"/>
              <w:left w:val="nil"/>
              <w:bottom w:val="single" w:color="43AEE2" w:sz="4" w:space="0"/>
              <w:right w:val="nil"/>
            </w:tcBorders>
            <w:shd w:val="clear" w:color="auto" w:fill="auto"/>
            <w:vAlign w:val="bottom"/>
            <w:hideMark/>
          </w:tcPr>
          <w:p w:rsidRPr="008D44E8" w:rsidR="008D44E8" w:rsidP="008D44E8" w:rsidRDefault="008D44E8" w14:paraId="44557B24" w14:textId="77777777">
            <w:pPr>
              <w:spacing w:after="0" w:line="240" w:lineRule="auto"/>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 </w:t>
            </w:r>
          </w:p>
        </w:tc>
        <w:tc>
          <w:tcPr>
            <w:tcW w:w="1494" w:type="dxa"/>
            <w:gridSpan w:val="2"/>
            <w:tcBorders>
              <w:top w:val="single" w:color="43AEE2" w:sz="4" w:space="0"/>
              <w:left w:val="nil"/>
              <w:bottom w:val="single" w:color="43AEE2" w:sz="4" w:space="0"/>
              <w:right w:val="nil"/>
            </w:tcBorders>
            <w:shd w:val="clear" w:color="auto" w:fill="auto"/>
            <w:vAlign w:val="bottom"/>
            <w:hideMark/>
          </w:tcPr>
          <w:p w:rsidRPr="008D44E8" w:rsidR="008D44E8" w:rsidP="008D44E8" w:rsidRDefault="008D44E8" w14:paraId="1E61EA9F" w14:textId="77777777">
            <w:pPr>
              <w:spacing w:after="0" w:line="240" w:lineRule="auto"/>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2600 mm^2</w:t>
            </w:r>
          </w:p>
        </w:tc>
        <w:tc>
          <w:tcPr>
            <w:tcW w:w="996" w:type="dxa"/>
            <w:tcBorders>
              <w:top w:val="single" w:color="43AEE2" w:sz="4" w:space="0"/>
              <w:left w:val="nil"/>
              <w:bottom w:val="single" w:color="43AEE2" w:sz="4" w:space="0"/>
              <w:right w:val="nil"/>
            </w:tcBorders>
            <w:shd w:val="clear" w:color="auto" w:fill="auto"/>
            <w:noWrap/>
            <w:vAlign w:val="bottom"/>
            <w:hideMark/>
          </w:tcPr>
          <w:p w:rsidRPr="008D44E8" w:rsidR="008D44E8" w:rsidP="008D44E8" w:rsidRDefault="008D44E8" w14:paraId="2D72A7BC" w14:textId="77777777">
            <w:pPr>
              <w:spacing w:after="0" w:line="240" w:lineRule="auto"/>
              <w:jc w:val="right"/>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125</w:t>
            </w:r>
          </w:p>
        </w:tc>
        <w:tc>
          <w:tcPr>
            <w:tcW w:w="1507" w:type="dxa"/>
            <w:gridSpan w:val="3"/>
            <w:tcBorders>
              <w:top w:val="single" w:color="43AEE2" w:sz="4" w:space="0"/>
              <w:left w:val="nil"/>
              <w:bottom w:val="single" w:color="43AEE2" w:sz="4" w:space="0"/>
              <w:right w:val="nil"/>
            </w:tcBorders>
            <w:shd w:val="clear" w:color="auto" w:fill="auto"/>
            <w:noWrap/>
            <w:vAlign w:val="bottom"/>
            <w:hideMark/>
          </w:tcPr>
          <w:p w:rsidRPr="008D44E8" w:rsidR="008D44E8" w:rsidP="008D44E8" w:rsidRDefault="008D44E8" w14:paraId="2299A633" w14:textId="77777777">
            <w:pPr>
              <w:spacing w:after="0" w:line="240" w:lineRule="auto"/>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JLC PCB</w:t>
            </w:r>
          </w:p>
        </w:tc>
        <w:tc>
          <w:tcPr>
            <w:tcW w:w="976" w:type="dxa"/>
            <w:tcBorders>
              <w:top w:val="single" w:color="43AEE2" w:sz="4" w:space="0"/>
              <w:left w:val="nil"/>
              <w:bottom w:val="single" w:color="43AEE2" w:sz="4" w:space="0"/>
              <w:right w:val="nil"/>
            </w:tcBorders>
            <w:shd w:val="clear" w:color="auto" w:fill="auto"/>
            <w:noWrap/>
            <w:vAlign w:val="bottom"/>
            <w:hideMark/>
          </w:tcPr>
          <w:p w:rsidRPr="008D44E8" w:rsidR="008D44E8" w:rsidP="008D44E8" w:rsidRDefault="008D44E8" w14:paraId="7B89B044" w14:textId="77777777">
            <w:pPr>
              <w:spacing w:after="0" w:line="240" w:lineRule="auto"/>
              <w:jc w:val="right"/>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0,3</w:t>
            </w:r>
          </w:p>
        </w:tc>
        <w:tc>
          <w:tcPr>
            <w:tcW w:w="1074" w:type="dxa"/>
            <w:gridSpan w:val="3"/>
            <w:tcBorders>
              <w:top w:val="single" w:color="43AEE2" w:sz="4" w:space="0"/>
              <w:left w:val="nil"/>
              <w:bottom w:val="single" w:color="43AEE2" w:sz="4" w:space="0"/>
              <w:right w:val="single" w:color="43AEE2" w:sz="4" w:space="0"/>
            </w:tcBorders>
            <w:shd w:val="clear" w:color="auto" w:fill="auto"/>
            <w:noWrap/>
            <w:vAlign w:val="bottom"/>
            <w:hideMark/>
          </w:tcPr>
          <w:p w:rsidRPr="008D44E8" w:rsidR="008D44E8" w:rsidP="008D44E8" w:rsidRDefault="008D44E8" w14:paraId="6C3C1451" w14:textId="77777777">
            <w:pPr>
              <w:spacing w:after="0" w:line="240" w:lineRule="auto"/>
              <w:jc w:val="right"/>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37,5</w:t>
            </w:r>
          </w:p>
        </w:tc>
      </w:tr>
      <w:tr w:rsidRPr="008D44E8" w:rsidR="008D44E8" w:rsidTr="00BE0621" w14:paraId="66F70EB2" w14:textId="77777777">
        <w:trPr>
          <w:trHeight w:val="960"/>
        </w:trPr>
        <w:tc>
          <w:tcPr>
            <w:tcW w:w="1848" w:type="dxa"/>
            <w:tcBorders>
              <w:top w:val="nil"/>
              <w:left w:val="single" w:color="43AEE2" w:sz="4" w:space="0"/>
              <w:bottom w:val="single" w:color="43AEE2" w:sz="4" w:space="0"/>
              <w:right w:val="nil"/>
            </w:tcBorders>
            <w:shd w:val="clear" w:color="C0E4F5" w:fill="C0E4F5"/>
            <w:noWrap/>
            <w:vAlign w:val="bottom"/>
            <w:hideMark/>
          </w:tcPr>
          <w:p w:rsidRPr="008D44E8" w:rsidR="008D44E8" w:rsidP="008D44E8" w:rsidRDefault="008D44E8" w14:paraId="6C3B0D58" w14:textId="77777777">
            <w:pPr>
              <w:spacing w:after="0" w:line="240" w:lineRule="auto"/>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PCBs Hoorn</w:t>
            </w:r>
          </w:p>
        </w:tc>
        <w:tc>
          <w:tcPr>
            <w:tcW w:w="1031" w:type="dxa"/>
            <w:tcBorders>
              <w:top w:val="nil"/>
              <w:left w:val="nil"/>
              <w:bottom w:val="single" w:color="43AEE2" w:sz="4" w:space="0"/>
              <w:right w:val="nil"/>
            </w:tcBorders>
            <w:shd w:val="clear" w:color="C0E4F5" w:fill="C0E4F5"/>
            <w:vAlign w:val="bottom"/>
            <w:hideMark/>
          </w:tcPr>
          <w:p w:rsidRPr="008D44E8" w:rsidR="008D44E8" w:rsidP="008D44E8" w:rsidRDefault="008D44E8" w14:paraId="307BC7D4" w14:textId="77777777">
            <w:pPr>
              <w:spacing w:after="0" w:line="240" w:lineRule="auto"/>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 </w:t>
            </w:r>
          </w:p>
        </w:tc>
        <w:tc>
          <w:tcPr>
            <w:tcW w:w="1494" w:type="dxa"/>
            <w:gridSpan w:val="2"/>
            <w:tcBorders>
              <w:top w:val="nil"/>
              <w:left w:val="nil"/>
              <w:bottom w:val="single" w:color="43AEE2" w:sz="4" w:space="0"/>
              <w:right w:val="nil"/>
            </w:tcBorders>
            <w:shd w:val="clear" w:color="C0E4F5" w:fill="C0E4F5"/>
            <w:vAlign w:val="bottom"/>
            <w:hideMark/>
          </w:tcPr>
          <w:p w:rsidRPr="008D44E8" w:rsidR="008D44E8" w:rsidP="008D44E8" w:rsidRDefault="008D44E8" w14:paraId="17ADE85C" w14:textId="4AC81389">
            <w:pPr>
              <w:spacing w:after="0" w:line="240" w:lineRule="auto"/>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3182.6 mm^2</w:t>
            </w:r>
          </w:p>
        </w:tc>
        <w:tc>
          <w:tcPr>
            <w:tcW w:w="996" w:type="dxa"/>
            <w:tcBorders>
              <w:top w:val="nil"/>
              <w:left w:val="nil"/>
              <w:bottom w:val="single" w:color="43AEE2" w:sz="4" w:space="0"/>
              <w:right w:val="nil"/>
            </w:tcBorders>
            <w:shd w:val="clear" w:color="C0E4F5" w:fill="C0E4F5"/>
            <w:noWrap/>
            <w:vAlign w:val="bottom"/>
            <w:hideMark/>
          </w:tcPr>
          <w:p w:rsidRPr="008D44E8" w:rsidR="008D44E8" w:rsidP="008D44E8" w:rsidRDefault="00CA795A" w14:paraId="05B7CAD2" w14:textId="4463FD76">
            <w:pPr>
              <w:spacing w:after="0" w:line="240" w:lineRule="auto"/>
              <w:jc w:val="right"/>
              <w:rPr>
                <w:rFonts w:ascii="Aptos Narrow" w:hAnsi="Aptos Narrow" w:eastAsia="Times New Roman" w:cs="Times New Roman"/>
                <w:color w:val="000000"/>
                <w:kern w:val="0"/>
                <w14:ligatures w14:val="none"/>
              </w:rPr>
            </w:pPr>
            <w:r>
              <w:rPr>
                <w:rFonts w:ascii="Aptos Narrow" w:hAnsi="Aptos Narrow" w:eastAsia="Times New Roman" w:cs="Times New Roman"/>
                <w:color w:val="000000"/>
                <w:kern w:val="0"/>
                <w14:ligatures w14:val="none"/>
              </w:rPr>
              <w:t>12</w:t>
            </w:r>
          </w:p>
        </w:tc>
        <w:tc>
          <w:tcPr>
            <w:tcW w:w="1507" w:type="dxa"/>
            <w:gridSpan w:val="3"/>
            <w:tcBorders>
              <w:top w:val="nil"/>
              <w:left w:val="nil"/>
              <w:bottom w:val="single" w:color="43AEE2" w:sz="4" w:space="0"/>
              <w:right w:val="nil"/>
            </w:tcBorders>
            <w:shd w:val="clear" w:color="C0E4F5" w:fill="C0E4F5"/>
            <w:noWrap/>
            <w:vAlign w:val="bottom"/>
            <w:hideMark/>
          </w:tcPr>
          <w:p w:rsidRPr="008D44E8" w:rsidR="008D44E8" w:rsidP="008D44E8" w:rsidRDefault="008D44E8" w14:paraId="76EC9302" w14:textId="77777777">
            <w:pPr>
              <w:spacing w:after="0" w:line="240" w:lineRule="auto"/>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JLC PCB</w:t>
            </w:r>
          </w:p>
        </w:tc>
        <w:tc>
          <w:tcPr>
            <w:tcW w:w="976" w:type="dxa"/>
            <w:tcBorders>
              <w:top w:val="nil"/>
              <w:left w:val="nil"/>
              <w:bottom w:val="single" w:color="43AEE2" w:sz="4" w:space="0"/>
              <w:right w:val="nil"/>
            </w:tcBorders>
            <w:shd w:val="clear" w:color="C0E4F5" w:fill="C0E4F5"/>
            <w:noWrap/>
            <w:vAlign w:val="bottom"/>
            <w:hideMark/>
          </w:tcPr>
          <w:p w:rsidRPr="008D44E8" w:rsidR="008D44E8" w:rsidP="008D44E8" w:rsidRDefault="008D44E8" w14:paraId="6CD0A0D2" w14:textId="467EE023">
            <w:pPr>
              <w:spacing w:after="0" w:line="240" w:lineRule="auto"/>
              <w:jc w:val="right"/>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0,</w:t>
            </w:r>
            <w:r w:rsidR="00CA795A">
              <w:rPr>
                <w:rFonts w:ascii="Aptos Narrow" w:hAnsi="Aptos Narrow" w:eastAsia="Times New Roman" w:cs="Times New Roman"/>
                <w:color w:val="000000"/>
                <w:kern w:val="0"/>
                <w14:ligatures w14:val="none"/>
              </w:rPr>
              <w:t>7</w:t>
            </w:r>
          </w:p>
        </w:tc>
        <w:tc>
          <w:tcPr>
            <w:tcW w:w="1074" w:type="dxa"/>
            <w:gridSpan w:val="3"/>
            <w:tcBorders>
              <w:top w:val="nil"/>
              <w:left w:val="nil"/>
              <w:bottom w:val="single" w:color="43AEE2" w:sz="4" w:space="0"/>
              <w:right w:val="single" w:color="43AEE2" w:sz="4" w:space="0"/>
            </w:tcBorders>
            <w:shd w:val="clear" w:color="C0E4F5" w:fill="C0E4F5"/>
            <w:noWrap/>
            <w:vAlign w:val="bottom"/>
            <w:hideMark/>
          </w:tcPr>
          <w:p w:rsidRPr="008D44E8" w:rsidR="008D44E8" w:rsidP="008D44E8" w:rsidRDefault="00851B1D" w14:paraId="1AB6841D" w14:textId="4F9B6AC5">
            <w:pPr>
              <w:spacing w:after="0" w:line="240" w:lineRule="auto"/>
              <w:jc w:val="right"/>
              <w:rPr>
                <w:rFonts w:ascii="Aptos Narrow" w:hAnsi="Aptos Narrow" w:eastAsia="Times New Roman" w:cs="Times New Roman"/>
                <w:color w:val="000000"/>
                <w:kern w:val="0"/>
                <w14:ligatures w14:val="none"/>
              </w:rPr>
            </w:pPr>
            <w:r>
              <w:rPr>
                <w:rFonts w:ascii="Aptos Narrow" w:hAnsi="Aptos Narrow" w:eastAsia="Times New Roman" w:cs="Times New Roman"/>
                <w:color w:val="000000"/>
                <w:kern w:val="0"/>
                <w14:ligatures w14:val="none"/>
              </w:rPr>
              <w:t>8.4</w:t>
            </w:r>
          </w:p>
        </w:tc>
      </w:tr>
      <w:tr w:rsidRPr="008D44E8" w:rsidR="008D44E8" w:rsidTr="00BE0621" w14:paraId="0E21F8C8" w14:textId="77777777">
        <w:trPr>
          <w:trHeight w:val="863"/>
        </w:trPr>
        <w:tc>
          <w:tcPr>
            <w:tcW w:w="1848" w:type="dxa"/>
            <w:tcBorders>
              <w:top w:val="nil"/>
              <w:left w:val="single" w:color="43AEE2" w:sz="4" w:space="0"/>
              <w:bottom w:val="single" w:color="43AEE2" w:sz="4" w:space="0"/>
              <w:right w:val="nil"/>
            </w:tcBorders>
            <w:shd w:val="clear" w:color="145F82" w:fill="145F82"/>
            <w:noWrap/>
            <w:vAlign w:val="bottom"/>
            <w:hideMark/>
          </w:tcPr>
          <w:p w:rsidRPr="008D44E8" w:rsidR="008D44E8" w:rsidP="008D44E8" w:rsidRDefault="008D44E8" w14:paraId="2EFBAB6A" w14:textId="77777777">
            <w:pPr>
              <w:spacing w:after="0" w:line="240" w:lineRule="auto"/>
              <w:rPr>
                <w:rFonts w:ascii="Aptos Narrow" w:hAnsi="Aptos Narrow" w:eastAsia="Times New Roman" w:cs="Times New Roman"/>
                <w:b/>
                <w:color w:val="FFFFFF"/>
                <w:kern w:val="0"/>
                <w14:ligatures w14:val="none"/>
              </w:rPr>
            </w:pPr>
            <w:r w:rsidRPr="008D44E8">
              <w:rPr>
                <w:rFonts w:ascii="Aptos Narrow" w:hAnsi="Aptos Narrow" w:eastAsia="Times New Roman" w:cs="Times New Roman"/>
                <w:b/>
                <w:color w:val="FFFFFF"/>
                <w:kern w:val="0"/>
                <w14:ligatures w14:val="none"/>
              </w:rPr>
              <w:t>Type</w:t>
            </w:r>
          </w:p>
        </w:tc>
        <w:tc>
          <w:tcPr>
            <w:tcW w:w="1031" w:type="dxa"/>
            <w:tcBorders>
              <w:top w:val="nil"/>
              <w:left w:val="nil"/>
              <w:bottom w:val="single" w:color="43AEE2" w:sz="4" w:space="0"/>
              <w:right w:val="nil"/>
            </w:tcBorders>
            <w:shd w:val="clear" w:color="145F82" w:fill="145F82"/>
            <w:noWrap/>
            <w:vAlign w:val="bottom"/>
            <w:hideMark/>
          </w:tcPr>
          <w:p w:rsidRPr="008D44E8" w:rsidR="008D44E8" w:rsidP="008D44E8" w:rsidRDefault="008D44E8" w14:paraId="07EBD8CE" w14:textId="77777777">
            <w:pPr>
              <w:spacing w:after="0" w:line="240" w:lineRule="auto"/>
              <w:rPr>
                <w:rFonts w:ascii="Aptos Narrow" w:hAnsi="Aptos Narrow" w:eastAsia="Times New Roman" w:cs="Times New Roman"/>
                <w:b/>
                <w:color w:val="FFFFFF"/>
                <w:kern w:val="0"/>
                <w14:ligatures w14:val="none"/>
              </w:rPr>
            </w:pPr>
            <w:r w:rsidRPr="008D44E8">
              <w:rPr>
                <w:rFonts w:ascii="Aptos Narrow" w:hAnsi="Aptos Narrow" w:eastAsia="Times New Roman" w:cs="Times New Roman"/>
                <w:b/>
                <w:color w:val="FFFFFF"/>
                <w:kern w:val="0"/>
                <w14:ligatures w14:val="none"/>
              </w:rPr>
              <w:t>Model</w:t>
            </w:r>
          </w:p>
        </w:tc>
        <w:tc>
          <w:tcPr>
            <w:tcW w:w="1494" w:type="dxa"/>
            <w:gridSpan w:val="2"/>
            <w:tcBorders>
              <w:top w:val="nil"/>
              <w:left w:val="nil"/>
              <w:bottom w:val="single" w:color="43AEE2" w:sz="4" w:space="0"/>
              <w:right w:val="nil"/>
            </w:tcBorders>
            <w:shd w:val="clear" w:color="145F82" w:fill="145F82"/>
            <w:noWrap/>
            <w:vAlign w:val="bottom"/>
            <w:hideMark/>
          </w:tcPr>
          <w:p w:rsidRPr="008D44E8" w:rsidR="008D44E8" w:rsidP="008D44E8" w:rsidRDefault="008D44E8" w14:paraId="7DE8FB66" w14:textId="77777777">
            <w:pPr>
              <w:spacing w:after="0" w:line="240" w:lineRule="auto"/>
              <w:rPr>
                <w:rFonts w:ascii="Aptos Narrow" w:hAnsi="Aptos Narrow" w:eastAsia="Times New Roman" w:cs="Times New Roman"/>
                <w:b/>
                <w:color w:val="FFFFFF"/>
                <w:kern w:val="0"/>
                <w14:ligatures w14:val="none"/>
              </w:rPr>
            </w:pPr>
            <w:r w:rsidRPr="008D44E8">
              <w:rPr>
                <w:rFonts w:ascii="Aptos Narrow" w:hAnsi="Aptos Narrow" w:eastAsia="Times New Roman" w:cs="Times New Roman"/>
                <w:b/>
                <w:color w:val="FFFFFF"/>
                <w:kern w:val="0"/>
                <w14:ligatures w14:val="none"/>
              </w:rPr>
              <w:t>Description</w:t>
            </w:r>
          </w:p>
        </w:tc>
        <w:tc>
          <w:tcPr>
            <w:tcW w:w="996" w:type="dxa"/>
            <w:tcBorders>
              <w:top w:val="nil"/>
              <w:left w:val="nil"/>
              <w:bottom w:val="single" w:color="43AEE2" w:sz="4" w:space="0"/>
              <w:right w:val="nil"/>
            </w:tcBorders>
            <w:shd w:val="clear" w:color="145F82" w:fill="145F82"/>
            <w:noWrap/>
            <w:vAlign w:val="bottom"/>
            <w:hideMark/>
          </w:tcPr>
          <w:p w:rsidRPr="008D44E8" w:rsidR="008D44E8" w:rsidP="008D44E8" w:rsidRDefault="008D44E8" w14:paraId="6E016A78" w14:textId="77777777">
            <w:pPr>
              <w:spacing w:after="0" w:line="240" w:lineRule="auto"/>
              <w:rPr>
                <w:rFonts w:ascii="Aptos Narrow" w:hAnsi="Aptos Narrow" w:eastAsia="Times New Roman" w:cs="Times New Roman"/>
                <w:b/>
                <w:color w:val="FFFFFF"/>
                <w:kern w:val="0"/>
                <w14:ligatures w14:val="none"/>
              </w:rPr>
            </w:pPr>
            <w:r w:rsidRPr="008D44E8">
              <w:rPr>
                <w:rFonts w:ascii="Aptos Narrow" w:hAnsi="Aptos Narrow" w:eastAsia="Times New Roman" w:cs="Times New Roman"/>
                <w:b/>
                <w:color w:val="FFFFFF"/>
                <w:kern w:val="0"/>
                <w14:ligatures w14:val="none"/>
              </w:rPr>
              <w:t>Quantity</w:t>
            </w:r>
          </w:p>
        </w:tc>
        <w:tc>
          <w:tcPr>
            <w:tcW w:w="1507" w:type="dxa"/>
            <w:gridSpan w:val="3"/>
            <w:tcBorders>
              <w:top w:val="nil"/>
              <w:left w:val="nil"/>
              <w:bottom w:val="single" w:color="43AEE2" w:sz="4" w:space="0"/>
              <w:right w:val="nil"/>
            </w:tcBorders>
            <w:shd w:val="clear" w:color="145F82" w:fill="145F82"/>
            <w:noWrap/>
            <w:vAlign w:val="bottom"/>
            <w:hideMark/>
          </w:tcPr>
          <w:p w:rsidRPr="008D44E8" w:rsidR="008D44E8" w:rsidP="008D44E8" w:rsidRDefault="008D44E8" w14:paraId="475E6585" w14:textId="77777777">
            <w:pPr>
              <w:spacing w:after="0" w:line="240" w:lineRule="auto"/>
              <w:rPr>
                <w:rFonts w:ascii="Aptos Narrow" w:hAnsi="Aptos Narrow" w:eastAsia="Times New Roman" w:cs="Times New Roman"/>
                <w:b/>
                <w:color w:val="FFFFFF"/>
                <w:kern w:val="0"/>
                <w14:ligatures w14:val="none"/>
              </w:rPr>
            </w:pPr>
            <w:r w:rsidRPr="008D44E8">
              <w:rPr>
                <w:rFonts w:ascii="Aptos Narrow" w:hAnsi="Aptos Narrow" w:eastAsia="Times New Roman" w:cs="Times New Roman"/>
                <w:b/>
                <w:color w:val="FFFFFF"/>
                <w:kern w:val="0"/>
                <w14:ligatures w14:val="none"/>
              </w:rPr>
              <w:t>Current Supplier</w:t>
            </w:r>
          </w:p>
        </w:tc>
        <w:tc>
          <w:tcPr>
            <w:tcW w:w="976" w:type="dxa"/>
            <w:tcBorders>
              <w:top w:val="nil"/>
              <w:left w:val="nil"/>
              <w:bottom w:val="single" w:color="43AEE2" w:sz="4" w:space="0"/>
              <w:right w:val="nil"/>
            </w:tcBorders>
            <w:shd w:val="clear" w:color="145F82" w:fill="145F82"/>
            <w:noWrap/>
            <w:vAlign w:val="bottom"/>
            <w:hideMark/>
          </w:tcPr>
          <w:p w:rsidRPr="008D44E8" w:rsidR="008D44E8" w:rsidP="008D44E8" w:rsidRDefault="008D44E8" w14:paraId="0B6976C3" w14:textId="77777777">
            <w:pPr>
              <w:spacing w:after="0" w:line="240" w:lineRule="auto"/>
              <w:rPr>
                <w:rFonts w:ascii="Aptos Narrow" w:hAnsi="Aptos Narrow" w:eastAsia="Times New Roman" w:cs="Times New Roman"/>
                <w:b/>
                <w:color w:val="FFFFFF"/>
                <w:kern w:val="0"/>
                <w14:ligatures w14:val="none"/>
              </w:rPr>
            </w:pPr>
            <w:r w:rsidRPr="008D44E8">
              <w:rPr>
                <w:rFonts w:ascii="Aptos Narrow" w:hAnsi="Aptos Narrow" w:eastAsia="Times New Roman" w:cs="Times New Roman"/>
                <w:b/>
                <w:color w:val="FFFFFF"/>
                <w:kern w:val="0"/>
                <w14:ligatures w14:val="none"/>
              </w:rPr>
              <w:t>Price</w:t>
            </w:r>
          </w:p>
        </w:tc>
        <w:tc>
          <w:tcPr>
            <w:tcW w:w="1074" w:type="dxa"/>
            <w:gridSpan w:val="3"/>
            <w:tcBorders>
              <w:top w:val="nil"/>
              <w:left w:val="nil"/>
              <w:bottom w:val="single" w:color="43AEE2" w:sz="4" w:space="0"/>
              <w:right w:val="single" w:color="43AEE2" w:sz="4" w:space="0"/>
            </w:tcBorders>
            <w:shd w:val="clear" w:color="145F82" w:fill="145F82"/>
            <w:noWrap/>
            <w:vAlign w:val="bottom"/>
            <w:hideMark/>
          </w:tcPr>
          <w:p w:rsidRPr="008D44E8" w:rsidR="008D44E8" w:rsidP="008D44E8" w:rsidRDefault="008D44E8" w14:paraId="67FDC957" w14:textId="77777777">
            <w:pPr>
              <w:spacing w:after="0" w:line="240" w:lineRule="auto"/>
              <w:rPr>
                <w:rFonts w:ascii="Aptos Narrow" w:hAnsi="Aptos Narrow" w:eastAsia="Times New Roman" w:cs="Times New Roman"/>
                <w:b/>
                <w:color w:val="FFFFFF"/>
                <w:kern w:val="0"/>
                <w14:ligatures w14:val="none"/>
              </w:rPr>
            </w:pPr>
            <w:r w:rsidRPr="008D44E8">
              <w:rPr>
                <w:rFonts w:ascii="Aptos Narrow" w:hAnsi="Aptos Narrow" w:eastAsia="Times New Roman" w:cs="Times New Roman"/>
                <w:b/>
                <w:color w:val="FFFFFF"/>
                <w:kern w:val="0"/>
                <w14:ligatures w14:val="none"/>
              </w:rPr>
              <w:t>Total price</w:t>
            </w:r>
          </w:p>
        </w:tc>
      </w:tr>
      <w:tr w:rsidRPr="008D44E8" w:rsidR="008D44E8" w:rsidTr="00BE0621" w14:paraId="4A3EB3EB" w14:textId="77777777">
        <w:trPr>
          <w:trHeight w:val="612"/>
        </w:trPr>
        <w:tc>
          <w:tcPr>
            <w:tcW w:w="1848" w:type="dxa"/>
            <w:tcBorders>
              <w:top w:val="nil"/>
              <w:left w:val="single" w:color="43AEE2" w:sz="4" w:space="0"/>
              <w:bottom w:val="single" w:color="43AEE2" w:sz="4" w:space="0"/>
              <w:right w:val="nil"/>
            </w:tcBorders>
            <w:shd w:val="clear" w:color="C0E4F5" w:fill="C0E4F5"/>
            <w:noWrap/>
            <w:vAlign w:val="bottom"/>
            <w:hideMark/>
          </w:tcPr>
          <w:p w:rsidRPr="008D44E8" w:rsidR="008D44E8" w:rsidP="008D44E8" w:rsidRDefault="008D44E8" w14:paraId="4851D2E5" w14:textId="77777777">
            <w:pPr>
              <w:spacing w:after="0" w:line="240" w:lineRule="auto"/>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3D Filament</w:t>
            </w:r>
          </w:p>
        </w:tc>
        <w:tc>
          <w:tcPr>
            <w:tcW w:w="1031" w:type="dxa"/>
            <w:tcBorders>
              <w:top w:val="nil"/>
              <w:left w:val="nil"/>
              <w:bottom w:val="single" w:color="43AEE2" w:sz="4" w:space="0"/>
              <w:right w:val="nil"/>
            </w:tcBorders>
            <w:shd w:val="clear" w:color="C0E4F5" w:fill="C0E4F5"/>
            <w:vAlign w:val="bottom"/>
            <w:hideMark/>
          </w:tcPr>
          <w:p w:rsidRPr="008D44E8" w:rsidR="008D44E8" w:rsidP="008D44E8" w:rsidRDefault="008D44E8" w14:paraId="0614648D" w14:textId="77777777">
            <w:pPr>
              <w:spacing w:after="0" w:line="240" w:lineRule="auto"/>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Devil-design gray</w:t>
            </w:r>
          </w:p>
        </w:tc>
        <w:tc>
          <w:tcPr>
            <w:tcW w:w="1494" w:type="dxa"/>
            <w:gridSpan w:val="2"/>
            <w:tcBorders>
              <w:top w:val="nil"/>
              <w:left w:val="nil"/>
              <w:bottom w:val="single" w:color="43AEE2" w:sz="4" w:space="0"/>
              <w:right w:val="nil"/>
            </w:tcBorders>
            <w:shd w:val="clear" w:color="C0E4F5" w:fill="C0E4F5"/>
            <w:vAlign w:val="bottom"/>
            <w:hideMark/>
          </w:tcPr>
          <w:p w:rsidRPr="008D44E8" w:rsidR="008D44E8" w:rsidP="008D44E8" w:rsidRDefault="008D44E8" w14:paraId="57622207" w14:textId="77777777">
            <w:pPr>
              <w:spacing w:after="0" w:line="240" w:lineRule="auto"/>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PLA (in KG)</w:t>
            </w:r>
          </w:p>
        </w:tc>
        <w:tc>
          <w:tcPr>
            <w:tcW w:w="996" w:type="dxa"/>
            <w:tcBorders>
              <w:top w:val="nil"/>
              <w:left w:val="nil"/>
              <w:bottom w:val="single" w:color="43AEE2" w:sz="4" w:space="0"/>
              <w:right w:val="nil"/>
            </w:tcBorders>
            <w:shd w:val="clear" w:color="C0E4F5" w:fill="C0E4F5"/>
            <w:noWrap/>
            <w:vAlign w:val="bottom"/>
            <w:hideMark/>
          </w:tcPr>
          <w:p w:rsidRPr="008D44E8" w:rsidR="008D44E8" w:rsidP="008D44E8" w:rsidRDefault="008D44E8" w14:paraId="6AC05835" w14:textId="77777777">
            <w:pPr>
              <w:spacing w:after="0" w:line="240" w:lineRule="auto"/>
              <w:jc w:val="right"/>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55</w:t>
            </w:r>
          </w:p>
        </w:tc>
        <w:tc>
          <w:tcPr>
            <w:tcW w:w="1507" w:type="dxa"/>
            <w:gridSpan w:val="3"/>
            <w:tcBorders>
              <w:top w:val="nil"/>
              <w:left w:val="nil"/>
              <w:bottom w:val="single" w:color="43AEE2" w:sz="4" w:space="0"/>
              <w:right w:val="nil"/>
            </w:tcBorders>
            <w:shd w:val="clear" w:color="C0E4F5" w:fill="C0E4F5"/>
            <w:noWrap/>
            <w:vAlign w:val="bottom"/>
            <w:hideMark/>
          </w:tcPr>
          <w:p w:rsidRPr="008D44E8" w:rsidR="008D44E8" w:rsidP="008D44E8" w:rsidRDefault="008D44E8" w14:paraId="7004D825" w14:textId="77777777">
            <w:pPr>
              <w:spacing w:after="0" w:line="240" w:lineRule="auto"/>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Tinytronics</w:t>
            </w:r>
          </w:p>
        </w:tc>
        <w:tc>
          <w:tcPr>
            <w:tcW w:w="976" w:type="dxa"/>
            <w:tcBorders>
              <w:top w:val="nil"/>
              <w:left w:val="nil"/>
              <w:bottom w:val="single" w:color="43AEE2" w:sz="4" w:space="0"/>
              <w:right w:val="nil"/>
            </w:tcBorders>
            <w:shd w:val="clear" w:color="C0E4F5" w:fill="C0E4F5"/>
            <w:noWrap/>
            <w:vAlign w:val="bottom"/>
            <w:hideMark/>
          </w:tcPr>
          <w:p w:rsidRPr="008D44E8" w:rsidR="008D44E8" w:rsidP="008D44E8" w:rsidRDefault="008D44E8" w14:paraId="04E4FD0E" w14:textId="77777777">
            <w:pPr>
              <w:spacing w:after="0" w:line="240" w:lineRule="auto"/>
              <w:jc w:val="right"/>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18</w:t>
            </w:r>
          </w:p>
        </w:tc>
        <w:tc>
          <w:tcPr>
            <w:tcW w:w="1074" w:type="dxa"/>
            <w:gridSpan w:val="3"/>
            <w:tcBorders>
              <w:top w:val="nil"/>
              <w:left w:val="nil"/>
              <w:bottom w:val="single" w:color="43AEE2" w:sz="4" w:space="0"/>
              <w:right w:val="single" w:color="43AEE2" w:sz="4" w:space="0"/>
            </w:tcBorders>
            <w:shd w:val="clear" w:color="C0E4F5" w:fill="C0E4F5"/>
            <w:noWrap/>
            <w:vAlign w:val="bottom"/>
            <w:hideMark/>
          </w:tcPr>
          <w:p w:rsidRPr="008D44E8" w:rsidR="008D44E8" w:rsidP="008D44E8" w:rsidRDefault="008D44E8" w14:paraId="5FCCAE11" w14:textId="77777777">
            <w:pPr>
              <w:spacing w:after="0" w:line="240" w:lineRule="auto"/>
              <w:jc w:val="right"/>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990</w:t>
            </w:r>
          </w:p>
        </w:tc>
      </w:tr>
      <w:tr w:rsidRPr="008D44E8" w:rsidR="008D44E8" w:rsidTr="00BE0621" w14:paraId="08349C73" w14:textId="77777777">
        <w:trPr>
          <w:trHeight w:val="1163"/>
        </w:trPr>
        <w:tc>
          <w:tcPr>
            <w:tcW w:w="1848" w:type="dxa"/>
            <w:tcBorders>
              <w:top w:val="nil"/>
              <w:left w:val="single" w:color="43AEE2" w:sz="4" w:space="0"/>
              <w:bottom w:val="single" w:color="43AEE2" w:sz="4" w:space="0"/>
              <w:right w:val="nil"/>
            </w:tcBorders>
            <w:shd w:val="clear" w:color="auto" w:fill="auto"/>
            <w:noWrap/>
            <w:vAlign w:val="bottom"/>
            <w:hideMark/>
          </w:tcPr>
          <w:p w:rsidRPr="008D44E8" w:rsidR="008D44E8" w:rsidP="008D44E8" w:rsidRDefault="008D44E8" w14:paraId="62890DDE" w14:textId="77777777">
            <w:pPr>
              <w:spacing w:after="0" w:line="240" w:lineRule="auto"/>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3D Printer</w:t>
            </w:r>
          </w:p>
        </w:tc>
        <w:tc>
          <w:tcPr>
            <w:tcW w:w="1031" w:type="dxa"/>
            <w:tcBorders>
              <w:top w:val="nil"/>
              <w:left w:val="nil"/>
              <w:bottom w:val="single" w:color="43AEE2" w:sz="4" w:space="0"/>
              <w:right w:val="nil"/>
            </w:tcBorders>
            <w:shd w:val="clear" w:color="auto" w:fill="auto"/>
            <w:vAlign w:val="bottom"/>
            <w:hideMark/>
          </w:tcPr>
          <w:p w:rsidRPr="008D44E8" w:rsidR="008D44E8" w:rsidP="008D44E8" w:rsidRDefault="008D44E8" w14:paraId="3EE5F323" w14:textId="77777777">
            <w:pPr>
              <w:spacing w:after="0" w:line="240" w:lineRule="auto"/>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n/a</w:t>
            </w:r>
          </w:p>
        </w:tc>
        <w:tc>
          <w:tcPr>
            <w:tcW w:w="1494" w:type="dxa"/>
            <w:gridSpan w:val="2"/>
            <w:tcBorders>
              <w:top w:val="nil"/>
              <w:left w:val="nil"/>
              <w:bottom w:val="single" w:color="43AEE2" w:sz="4" w:space="0"/>
              <w:right w:val="nil"/>
            </w:tcBorders>
            <w:shd w:val="clear" w:color="auto" w:fill="auto"/>
            <w:vAlign w:val="bottom"/>
            <w:hideMark/>
          </w:tcPr>
          <w:p w:rsidRPr="00040926" w:rsidR="008D44E8" w:rsidP="008D44E8" w:rsidRDefault="008D44E8" w14:paraId="16AD585D" w14:textId="77777777">
            <w:pPr>
              <w:spacing w:after="0" w:line="240" w:lineRule="auto"/>
              <w:rPr>
                <w:rFonts w:ascii="Aptos Narrow" w:hAnsi="Aptos Narrow" w:eastAsia="Times New Roman" w:cs="Times New Roman"/>
                <w:color w:val="000000"/>
                <w:kern w:val="0"/>
                <w:lang w:val="en-US"/>
                <w14:ligatures w14:val="none"/>
                <w:rPrChange w:author="Kuiper,Tim T." w:date="2024-06-22T19:06:00Z" w16du:dateUtc="2024-06-22T17:06:00Z" w:id="209">
                  <w:rPr>
                    <w:rFonts w:ascii="Aptos Narrow" w:hAnsi="Aptos Narrow" w:eastAsia="Times New Roman" w:cs="Times New Roman"/>
                    <w:color w:val="000000"/>
                    <w:kern w:val="0"/>
                    <w14:ligatures w14:val="none"/>
                  </w:rPr>
                </w:rPrChange>
              </w:rPr>
            </w:pPr>
            <w:r w:rsidRPr="00040926">
              <w:rPr>
                <w:rFonts w:ascii="Aptos Narrow" w:hAnsi="Aptos Narrow" w:eastAsia="Times New Roman" w:cs="Times New Roman"/>
                <w:color w:val="000000"/>
                <w:kern w:val="0"/>
                <w:lang w:val="en-US"/>
                <w14:ligatures w14:val="none"/>
                <w:rPrChange w:author="Kuiper,Tim T." w:date="2024-06-22T19:06:00Z" w16du:dateUtc="2024-06-22T17:06:00Z" w:id="210">
                  <w:rPr>
                    <w:rFonts w:ascii="Aptos Narrow" w:hAnsi="Aptos Narrow" w:eastAsia="Times New Roman" w:cs="Times New Roman"/>
                    <w:color w:val="000000"/>
                    <w:kern w:val="0"/>
                    <w14:ligatures w14:val="none"/>
                  </w:rPr>
                </w:rPrChange>
              </w:rPr>
              <w:t>Extra 3d printer so we can print something ourselves</w:t>
            </w:r>
          </w:p>
        </w:tc>
        <w:tc>
          <w:tcPr>
            <w:tcW w:w="996" w:type="dxa"/>
            <w:tcBorders>
              <w:top w:val="nil"/>
              <w:left w:val="nil"/>
              <w:bottom w:val="single" w:color="43AEE2" w:sz="4" w:space="0"/>
              <w:right w:val="nil"/>
            </w:tcBorders>
            <w:shd w:val="clear" w:color="auto" w:fill="auto"/>
            <w:noWrap/>
            <w:vAlign w:val="bottom"/>
            <w:hideMark/>
          </w:tcPr>
          <w:p w:rsidRPr="008D44E8" w:rsidR="008D44E8" w:rsidP="008D44E8" w:rsidRDefault="008D44E8" w14:paraId="1323A8AD" w14:textId="77777777">
            <w:pPr>
              <w:spacing w:after="0" w:line="240" w:lineRule="auto"/>
              <w:jc w:val="right"/>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0</w:t>
            </w:r>
          </w:p>
        </w:tc>
        <w:tc>
          <w:tcPr>
            <w:tcW w:w="1507" w:type="dxa"/>
            <w:gridSpan w:val="3"/>
            <w:tcBorders>
              <w:top w:val="nil"/>
              <w:left w:val="nil"/>
              <w:bottom w:val="single" w:color="43AEE2" w:sz="4" w:space="0"/>
              <w:right w:val="nil"/>
            </w:tcBorders>
            <w:shd w:val="clear" w:color="auto" w:fill="auto"/>
            <w:noWrap/>
            <w:vAlign w:val="bottom"/>
            <w:hideMark/>
          </w:tcPr>
          <w:p w:rsidRPr="008D44E8" w:rsidR="008D44E8" w:rsidP="008D44E8" w:rsidRDefault="008D44E8" w14:paraId="5A0AB3DC" w14:textId="77777777">
            <w:pPr>
              <w:spacing w:after="0" w:line="240" w:lineRule="auto"/>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N/a</w:t>
            </w:r>
          </w:p>
        </w:tc>
        <w:tc>
          <w:tcPr>
            <w:tcW w:w="976" w:type="dxa"/>
            <w:tcBorders>
              <w:top w:val="nil"/>
              <w:left w:val="nil"/>
              <w:bottom w:val="single" w:color="43AEE2" w:sz="4" w:space="0"/>
              <w:right w:val="nil"/>
            </w:tcBorders>
            <w:shd w:val="clear" w:color="auto" w:fill="auto"/>
            <w:noWrap/>
            <w:vAlign w:val="bottom"/>
            <w:hideMark/>
          </w:tcPr>
          <w:p w:rsidRPr="008D44E8" w:rsidR="008D44E8" w:rsidP="008D44E8" w:rsidRDefault="008D44E8" w14:paraId="67A2F5E8" w14:textId="77777777">
            <w:pPr>
              <w:spacing w:after="0" w:line="240" w:lineRule="auto"/>
              <w:jc w:val="right"/>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0</w:t>
            </w:r>
          </w:p>
        </w:tc>
        <w:tc>
          <w:tcPr>
            <w:tcW w:w="1074" w:type="dxa"/>
            <w:gridSpan w:val="3"/>
            <w:tcBorders>
              <w:top w:val="nil"/>
              <w:left w:val="nil"/>
              <w:bottom w:val="single" w:color="43AEE2" w:sz="4" w:space="0"/>
              <w:right w:val="single" w:color="43AEE2" w:sz="4" w:space="0"/>
            </w:tcBorders>
            <w:shd w:val="clear" w:color="auto" w:fill="auto"/>
            <w:noWrap/>
            <w:vAlign w:val="bottom"/>
            <w:hideMark/>
          </w:tcPr>
          <w:p w:rsidRPr="008D44E8" w:rsidR="008D44E8" w:rsidP="008D44E8" w:rsidRDefault="008D44E8" w14:paraId="71C0B034" w14:textId="77777777">
            <w:pPr>
              <w:spacing w:after="0" w:line="240" w:lineRule="auto"/>
              <w:jc w:val="right"/>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0</w:t>
            </w:r>
          </w:p>
        </w:tc>
      </w:tr>
      <w:tr w:rsidRPr="008D44E8" w:rsidR="008D44E8" w:rsidTr="00BE0621" w14:paraId="321CE50E" w14:textId="77777777">
        <w:trPr>
          <w:trHeight w:val="1500"/>
        </w:trPr>
        <w:tc>
          <w:tcPr>
            <w:tcW w:w="1848" w:type="dxa"/>
            <w:tcBorders>
              <w:top w:val="nil"/>
              <w:left w:val="single" w:color="43AEE2" w:sz="4" w:space="0"/>
              <w:bottom w:val="single" w:color="43AEE2" w:sz="4" w:space="0"/>
              <w:right w:val="nil"/>
            </w:tcBorders>
            <w:shd w:val="clear" w:color="C0E4F5" w:fill="C0E4F5"/>
            <w:noWrap/>
            <w:vAlign w:val="bottom"/>
            <w:hideMark/>
          </w:tcPr>
          <w:p w:rsidRPr="008D44E8" w:rsidR="008D44E8" w:rsidP="008D44E8" w:rsidRDefault="008D44E8" w14:paraId="6562AE6F" w14:textId="77777777">
            <w:pPr>
              <w:spacing w:after="0" w:line="240" w:lineRule="auto"/>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3D Print capacity</w:t>
            </w:r>
          </w:p>
        </w:tc>
        <w:tc>
          <w:tcPr>
            <w:tcW w:w="1031" w:type="dxa"/>
            <w:tcBorders>
              <w:top w:val="nil"/>
              <w:left w:val="nil"/>
              <w:bottom w:val="single" w:color="43AEE2" w:sz="4" w:space="0"/>
              <w:right w:val="nil"/>
            </w:tcBorders>
            <w:shd w:val="clear" w:color="C0E4F5" w:fill="C0E4F5"/>
            <w:vAlign w:val="bottom"/>
            <w:hideMark/>
          </w:tcPr>
          <w:p w:rsidRPr="008D44E8" w:rsidR="008D44E8" w:rsidP="008D44E8" w:rsidRDefault="008D44E8" w14:paraId="15CABD2E" w14:textId="77777777">
            <w:pPr>
              <w:spacing w:after="0" w:line="240" w:lineRule="auto"/>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n/a</w:t>
            </w:r>
          </w:p>
        </w:tc>
        <w:tc>
          <w:tcPr>
            <w:tcW w:w="1494" w:type="dxa"/>
            <w:gridSpan w:val="2"/>
            <w:tcBorders>
              <w:top w:val="nil"/>
              <w:left w:val="nil"/>
              <w:bottom w:val="single" w:color="43AEE2" w:sz="4" w:space="0"/>
              <w:right w:val="nil"/>
            </w:tcBorders>
            <w:shd w:val="clear" w:color="C0E4F5" w:fill="C0E4F5"/>
            <w:vAlign w:val="bottom"/>
            <w:hideMark/>
          </w:tcPr>
          <w:p w:rsidRPr="00040926" w:rsidR="008D44E8" w:rsidP="008D44E8" w:rsidRDefault="008D44E8" w14:paraId="1DC853EC" w14:textId="77777777">
            <w:pPr>
              <w:spacing w:after="0" w:line="240" w:lineRule="auto"/>
              <w:rPr>
                <w:rFonts w:ascii="Aptos Narrow" w:hAnsi="Aptos Narrow" w:eastAsia="Times New Roman" w:cs="Times New Roman"/>
                <w:color w:val="000000"/>
                <w:kern w:val="0"/>
                <w:lang w:val="en-US"/>
                <w14:ligatures w14:val="none"/>
                <w:rPrChange w:author="Kuiper,Tim T." w:date="2024-06-22T19:06:00Z" w16du:dateUtc="2024-06-22T17:06:00Z" w:id="211">
                  <w:rPr>
                    <w:rFonts w:ascii="Aptos Narrow" w:hAnsi="Aptos Narrow" w:eastAsia="Times New Roman" w:cs="Times New Roman"/>
                    <w:color w:val="000000"/>
                    <w:kern w:val="0"/>
                    <w14:ligatures w14:val="none"/>
                  </w:rPr>
                </w:rPrChange>
              </w:rPr>
            </w:pPr>
            <w:r w:rsidRPr="00040926">
              <w:rPr>
                <w:rFonts w:ascii="Aptos Narrow" w:hAnsi="Aptos Narrow" w:eastAsia="Times New Roman" w:cs="Times New Roman"/>
                <w:color w:val="000000"/>
                <w:kern w:val="0"/>
                <w:lang w:val="en-US"/>
                <w14:ligatures w14:val="none"/>
                <w:rPrChange w:author="Kuiper,Tim T." w:date="2024-06-22T19:06:00Z" w16du:dateUtc="2024-06-22T17:06:00Z" w:id="212">
                  <w:rPr>
                    <w:rFonts w:ascii="Aptos Narrow" w:hAnsi="Aptos Narrow" w:eastAsia="Times New Roman" w:cs="Times New Roman"/>
                    <w:color w:val="000000"/>
                    <w:kern w:val="0"/>
                    <w14:ligatures w14:val="none"/>
                  </w:rPr>
                </w:rPrChange>
              </w:rPr>
              <w:t>Prints are needed, if someone can print for us that would help</w:t>
            </w:r>
          </w:p>
        </w:tc>
        <w:tc>
          <w:tcPr>
            <w:tcW w:w="996" w:type="dxa"/>
            <w:tcBorders>
              <w:top w:val="nil"/>
              <w:left w:val="nil"/>
              <w:bottom w:val="single" w:color="43AEE2" w:sz="4" w:space="0"/>
              <w:right w:val="nil"/>
            </w:tcBorders>
            <w:shd w:val="clear" w:color="C0E4F5" w:fill="C0E4F5"/>
            <w:noWrap/>
            <w:vAlign w:val="bottom"/>
            <w:hideMark/>
          </w:tcPr>
          <w:p w:rsidRPr="008D44E8" w:rsidR="008D44E8" w:rsidP="008D44E8" w:rsidRDefault="008D44E8" w14:paraId="29483FC8" w14:textId="77777777">
            <w:pPr>
              <w:spacing w:after="0" w:line="240" w:lineRule="auto"/>
              <w:jc w:val="right"/>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0</w:t>
            </w:r>
          </w:p>
        </w:tc>
        <w:tc>
          <w:tcPr>
            <w:tcW w:w="1507" w:type="dxa"/>
            <w:gridSpan w:val="3"/>
            <w:tcBorders>
              <w:top w:val="nil"/>
              <w:left w:val="nil"/>
              <w:bottom w:val="single" w:color="43AEE2" w:sz="4" w:space="0"/>
              <w:right w:val="nil"/>
            </w:tcBorders>
            <w:shd w:val="clear" w:color="C0E4F5" w:fill="C0E4F5"/>
            <w:noWrap/>
            <w:vAlign w:val="bottom"/>
            <w:hideMark/>
          </w:tcPr>
          <w:p w:rsidRPr="008D44E8" w:rsidR="008D44E8" w:rsidP="008D44E8" w:rsidRDefault="008D44E8" w14:paraId="53C3943A" w14:textId="77777777">
            <w:pPr>
              <w:spacing w:after="0" w:line="240" w:lineRule="auto"/>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N/a</w:t>
            </w:r>
          </w:p>
        </w:tc>
        <w:tc>
          <w:tcPr>
            <w:tcW w:w="976" w:type="dxa"/>
            <w:tcBorders>
              <w:top w:val="nil"/>
              <w:left w:val="nil"/>
              <w:bottom w:val="single" w:color="43AEE2" w:sz="4" w:space="0"/>
              <w:right w:val="nil"/>
            </w:tcBorders>
            <w:shd w:val="clear" w:color="C0E4F5" w:fill="C0E4F5"/>
            <w:noWrap/>
            <w:vAlign w:val="bottom"/>
            <w:hideMark/>
          </w:tcPr>
          <w:p w:rsidRPr="008D44E8" w:rsidR="008D44E8" w:rsidP="008D44E8" w:rsidRDefault="008D44E8" w14:paraId="111A543C" w14:textId="77777777">
            <w:pPr>
              <w:spacing w:after="0" w:line="240" w:lineRule="auto"/>
              <w:jc w:val="right"/>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0</w:t>
            </w:r>
          </w:p>
        </w:tc>
        <w:tc>
          <w:tcPr>
            <w:tcW w:w="1074" w:type="dxa"/>
            <w:gridSpan w:val="3"/>
            <w:tcBorders>
              <w:top w:val="nil"/>
              <w:left w:val="nil"/>
              <w:bottom w:val="single" w:color="43AEE2" w:sz="4" w:space="0"/>
              <w:right w:val="single" w:color="43AEE2" w:sz="4" w:space="0"/>
            </w:tcBorders>
            <w:shd w:val="clear" w:color="C0E4F5" w:fill="C0E4F5"/>
            <w:noWrap/>
            <w:vAlign w:val="bottom"/>
            <w:hideMark/>
          </w:tcPr>
          <w:p w:rsidRPr="008D44E8" w:rsidR="008D44E8" w:rsidP="008D44E8" w:rsidRDefault="008D44E8" w14:paraId="3A1E2923" w14:textId="77777777">
            <w:pPr>
              <w:spacing w:after="0" w:line="240" w:lineRule="auto"/>
              <w:jc w:val="right"/>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0</w:t>
            </w:r>
          </w:p>
        </w:tc>
      </w:tr>
      <w:tr w:rsidRPr="008D44E8" w:rsidR="008D44E8" w:rsidTr="00BE0621" w14:paraId="21F04295" w14:textId="77777777">
        <w:trPr>
          <w:trHeight w:val="358"/>
        </w:trPr>
        <w:tc>
          <w:tcPr>
            <w:tcW w:w="1848" w:type="dxa"/>
            <w:tcBorders>
              <w:top w:val="nil"/>
              <w:left w:val="nil"/>
              <w:bottom w:val="nil"/>
              <w:right w:val="nil"/>
            </w:tcBorders>
            <w:shd w:val="clear" w:color="auto" w:fill="auto"/>
            <w:noWrap/>
            <w:vAlign w:val="bottom"/>
            <w:hideMark/>
          </w:tcPr>
          <w:p w:rsidRPr="008D44E8" w:rsidR="008D44E8" w:rsidP="008D44E8" w:rsidRDefault="008D44E8" w14:paraId="198C0C8D" w14:textId="77777777">
            <w:pPr>
              <w:spacing w:after="0" w:line="240" w:lineRule="auto"/>
              <w:jc w:val="right"/>
              <w:rPr>
                <w:rFonts w:ascii="Aptos Narrow" w:hAnsi="Aptos Narrow" w:eastAsia="Times New Roman" w:cs="Times New Roman"/>
                <w:color w:val="000000"/>
                <w:kern w:val="0"/>
                <w14:ligatures w14:val="none"/>
              </w:rPr>
            </w:pPr>
          </w:p>
        </w:tc>
        <w:tc>
          <w:tcPr>
            <w:tcW w:w="1031" w:type="dxa"/>
            <w:tcBorders>
              <w:top w:val="nil"/>
              <w:left w:val="nil"/>
              <w:bottom w:val="nil"/>
              <w:right w:val="nil"/>
            </w:tcBorders>
            <w:shd w:val="clear" w:color="auto" w:fill="auto"/>
            <w:noWrap/>
            <w:vAlign w:val="bottom"/>
            <w:hideMark/>
          </w:tcPr>
          <w:p w:rsidRPr="008D44E8" w:rsidR="008D44E8" w:rsidP="008D44E8" w:rsidRDefault="008D44E8" w14:paraId="2CCA351F" w14:textId="77777777">
            <w:pPr>
              <w:spacing w:after="0" w:line="240" w:lineRule="auto"/>
              <w:rPr>
                <w:rFonts w:ascii="Times New Roman" w:hAnsi="Times New Roman" w:eastAsia="Times New Roman" w:cs="Times New Roman"/>
                <w:kern w:val="0"/>
                <w:sz w:val="20"/>
                <w:szCs w:val="20"/>
                <w14:ligatures w14:val="none"/>
              </w:rPr>
            </w:pPr>
          </w:p>
        </w:tc>
        <w:tc>
          <w:tcPr>
            <w:tcW w:w="1494" w:type="dxa"/>
            <w:gridSpan w:val="2"/>
            <w:tcBorders>
              <w:top w:val="nil"/>
              <w:left w:val="nil"/>
              <w:bottom w:val="nil"/>
              <w:right w:val="nil"/>
            </w:tcBorders>
            <w:shd w:val="clear" w:color="auto" w:fill="auto"/>
            <w:noWrap/>
            <w:vAlign w:val="bottom"/>
            <w:hideMark/>
          </w:tcPr>
          <w:p w:rsidRPr="008D44E8" w:rsidR="008D44E8" w:rsidP="008D44E8" w:rsidRDefault="008D44E8" w14:paraId="6464AD11" w14:textId="77777777">
            <w:pPr>
              <w:spacing w:after="0" w:line="240" w:lineRule="auto"/>
              <w:rPr>
                <w:rFonts w:ascii="Times New Roman" w:hAnsi="Times New Roman" w:eastAsia="Times New Roman" w:cs="Times New Roman"/>
                <w:kern w:val="0"/>
                <w:sz w:val="20"/>
                <w:szCs w:val="20"/>
                <w14:ligatures w14:val="none"/>
              </w:rPr>
            </w:pPr>
          </w:p>
        </w:tc>
        <w:tc>
          <w:tcPr>
            <w:tcW w:w="996" w:type="dxa"/>
            <w:tcBorders>
              <w:top w:val="nil"/>
              <w:left w:val="nil"/>
              <w:bottom w:val="nil"/>
              <w:right w:val="nil"/>
            </w:tcBorders>
            <w:shd w:val="clear" w:color="auto" w:fill="auto"/>
            <w:noWrap/>
            <w:vAlign w:val="bottom"/>
            <w:hideMark/>
          </w:tcPr>
          <w:p w:rsidRPr="008D44E8" w:rsidR="008D44E8" w:rsidP="008D44E8" w:rsidRDefault="008D44E8" w14:paraId="055057F8" w14:textId="77777777">
            <w:pPr>
              <w:spacing w:after="0" w:line="240" w:lineRule="auto"/>
              <w:rPr>
                <w:rFonts w:ascii="Times New Roman" w:hAnsi="Times New Roman" w:eastAsia="Times New Roman" w:cs="Times New Roman"/>
                <w:kern w:val="0"/>
                <w:sz w:val="20"/>
                <w:szCs w:val="20"/>
                <w14:ligatures w14:val="none"/>
              </w:rPr>
            </w:pPr>
          </w:p>
        </w:tc>
        <w:tc>
          <w:tcPr>
            <w:tcW w:w="1507" w:type="dxa"/>
            <w:gridSpan w:val="3"/>
            <w:tcBorders>
              <w:top w:val="nil"/>
              <w:left w:val="nil"/>
              <w:bottom w:val="nil"/>
              <w:right w:val="nil"/>
            </w:tcBorders>
            <w:shd w:val="clear" w:color="auto" w:fill="auto"/>
            <w:noWrap/>
            <w:vAlign w:val="bottom"/>
            <w:hideMark/>
          </w:tcPr>
          <w:p w:rsidRPr="008D44E8" w:rsidR="008D44E8" w:rsidP="008D44E8" w:rsidRDefault="008D44E8" w14:paraId="764B830E" w14:textId="77777777">
            <w:pPr>
              <w:spacing w:after="0" w:line="240" w:lineRule="auto"/>
              <w:rPr>
                <w:rFonts w:ascii="Times New Roman" w:hAnsi="Times New Roman" w:eastAsia="Times New Roman" w:cs="Times New Roman"/>
                <w:kern w:val="0"/>
                <w:sz w:val="20"/>
                <w:szCs w:val="20"/>
                <w14:ligatures w14:val="none"/>
              </w:rPr>
            </w:pPr>
          </w:p>
        </w:tc>
        <w:tc>
          <w:tcPr>
            <w:tcW w:w="976" w:type="dxa"/>
            <w:tcBorders>
              <w:top w:val="nil"/>
              <w:left w:val="nil"/>
              <w:bottom w:val="nil"/>
              <w:right w:val="nil"/>
            </w:tcBorders>
            <w:shd w:val="clear" w:color="auto" w:fill="auto"/>
            <w:noWrap/>
            <w:vAlign w:val="bottom"/>
            <w:hideMark/>
          </w:tcPr>
          <w:p w:rsidRPr="008D44E8" w:rsidR="008D44E8" w:rsidP="008D44E8" w:rsidRDefault="008D44E8" w14:paraId="49EFB89B" w14:textId="77777777">
            <w:pPr>
              <w:spacing w:after="0" w:line="240" w:lineRule="auto"/>
              <w:rPr>
                <w:rFonts w:ascii="Times New Roman" w:hAnsi="Times New Roman" w:eastAsia="Times New Roman" w:cs="Times New Roman"/>
                <w:kern w:val="0"/>
                <w:sz w:val="20"/>
                <w:szCs w:val="20"/>
                <w14:ligatures w14:val="none"/>
              </w:rPr>
            </w:pPr>
          </w:p>
        </w:tc>
        <w:tc>
          <w:tcPr>
            <w:tcW w:w="1074" w:type="dxa"/>
            <w:gridSpan w:val="3"/>
            <w:tcBorders>
              <w:top w:val="nil"/>
              <w:left w:val="nil"/>
              <w:bottom w:val="nil"/>
              <w:right w:val="nil"/>
            </w:tcBorders>
            <w:shd w:val="clear" w:color="auto" w:fill="auto"/>
            <w:noWrap/>
            <w:vAlign w:val="bottom"/>
            <w:hideMark/>
          </w:tcPr>
          <w:p w:rsidRPr="008D44E8" w:rsidR="008D44E8" w:rsidP="008D44E8" w:rsidRDefault="008D44E8" w14:paraId="0C89EA5A" w14:textId="2D2A5134">
            <w:pPr>
              <w:spacing w:after="0" w:line="240" w:lineRule="auto"/>
              <w:jc w:val="right"/>
              <w:rPr>
                <w:rFonts w:ascii="Aptos Narrow" w:hAnsi="Aptos Narrow" w:eastAsia="Times New Roman" w:cs="Times New Roman"/>
                <w:color w:val="000000"/>
                <w:kern w:val="0"/>
                <w14:ligatures w14:val="none"/>
              </w:rPr>
            </w:pPr>
            <w:r w:rsidRPr="008D44E8">
              <w:rPr>
                <w:rFonts w:ascii="Aptos Narrow" w:hAnsi="Aptos Narrow" w:eastAsia="Times New Roman" w:cs="Times New Roman"/>
                <w:color w:val="000000"/>
                <w:kern w:val="0"/>
                <w14:ligatures w14:val="none"/>
              </w:rPr>
              <w:t>10</w:t>
            </w:r>
            <w:r w:rsidR="00BE0621">
              <w:rPr>
                <w:rFonts w:ascii="Aptos Narrow" w:hAnsi="Aptos Narrow" w:eastAsia="Times New Roman" w:cs="Times New Roman"/>
                <w:color w:val="000000"/>
                <w:kern w:val="0"/>
                <w14:ligatures w14:val="none"/>
              </w:rPr>
              <w:t>35.9</w:t>
            </w:r>
          </w:p>
        </w:tc>
      </w:tr>
    </w:tbl>
    <w:p w:rsidR="00F01013" w:rsidP="006F0B53" w:rsidRDefault="00F01013" w14:paraId="7A9F7786" w14:textId="77777777">
      <w:pPr>
        <w:rPr>
          <w:rStyle w:val="eop"/>
          <w:rFonts w:ascii="Aptos" w:hAnsi="Aptos" w:eastAsia="Aptos" w:cs="Aptos"/>
          <w:color w:val="000000" w:themeColor="text1"/>
          <w:sz w:val="24"/>
          <w:szCs w:val="24"/>
        </w:rPr>
      </w:pPr>
    </w:p>
    <w:p w:rsidR="00442B0A" w:rsidRDefault="00442B0A" w14:paraId="5BFA55F2" w14:textId="2DC018E8">
      <w:pPr>
        <w:rPr>
          <w:rStyle w:val="eop"/>
          <w:rFonts w:ascii="Aptos" w:hAnsi="Aptos" w:eastAsia="Aptos" w:cs="Aptos"/>
          <w:color w:val="000000" w:themeColor="text1"/>
          <w:sz w:val="24"/>
          <w:szCs w:val="24"/>
        </w:rPr>
      </w:pPr>
      <w:r>
        <w:rPr>
          <w:rStyle w:val="eop"/>
          <w:rFonts w:ascii="Aptos" w:hAnsi="Aptos" w:eastAsia="Aptos" w:cs="Aptos"/>
          <w:color w:val="000000" w:themeColor="text1"/>
          <w:sz w:val="24"/>
          <w:szCs w:val="24"/>
        </w:rPr>
        <w:br w:type="page"/>
      </w:r>
    </w:p>
    <w:p w:rsidR="00B14008" w:rsidP="001C244B" w:rsidRDefault="00B14008" w14:paraId="3DA086BE" w14:textId="780CC8FC">
      <w:pPr>
        <w:pStyle w:val="Kop2"/>
      </w:pPr>
      <w:bookmarkStart w:name="_Toc169975634" w:id="213"/>
      <w:bookmarkStart w:name="_Toc169977077" w:id="214"/>
      <w:bookmarkStart w:name="_Toc169977918" w:id="215"/>
      <w:r>
        <w:t xml:space="preserve">Appendix </w:t>
      </w:r>
      <w:r w:rsidR="00AB3BAE">
        <w:t>E</w:t>
      </w:r>
      <w:r w:rsidR="001C244B">
        <w:t xml:space="preserve"> </w:t>
      </w:r>
      <w:r w:rsidR="00653CCE">
        <w:t>Task division</w:t>
      </w:r>
      <w:bookmarkEnd w:id="213"/>
      <w:bookmarkEnd w:id="214"/>
      <w:bookmarkEnd w:id="215"/>
    </w:p>
    <w:p w:rsidRPr="00426985" w:rsidR="006F0B53" w:rsidP="006F0B53" w:rsidRDefault="006F0B53" w14:paraId="791AD5B6" w14:textId="5D7FE14A">
      <w:pPr>
        <w:rPr>
          <w:rFonts w:eastAsia="Aptos" w:cs="Arial"/>
          <w:sz w:val="24"/>
          <w:szCs w:val="24"/>
        </w:rPr>
      </w:pPr>
      <w:r w:rsidRPr="00426985">
        <w:rPr>
          <w:rFonts w:eastAsia="Aptos" w:cs="Arial"/>
          <w:sz w:val="24"/>
          <w:szCs w:val="24"/>
        </w:rPr>
        <w:t>Division of Tasks of the final report</w:t>
      </w:r>
    </w:p>
    <w:tbl>
      <w:tblPr>
        <w:tblW w:w="7787" w:type="dxa"/>
        <w:tblCellMar>
          <w:left w:w="70" w:type="dxa"/>
          <w:right w:w="70" w:type="dxa"/>
        </w:tblCellMar>
        <w:tblLook w:val="04A0" w:firstRow="1" w:lastRow="0" w:firstColumn="1" w:lastColumn="0" w:noHBand="0" w:noVBand="1"/>
      </w:tblPr>
      <w:tblGrid>
        <w:gridCol w:w="4810"/>
        <w:gridCol w:w="2977"/>
      </w:tblGrid>
      <w:tr w:rsidRPr="000B7376" w:rsidR="003A5129" w14:paraId="05E7ECE7" w14:textId="77777777">
        <w:trPr>
          <w:trHeight w:val="300"/>
        </w:trPr>
        <w:tc>
          <w:tcPr>
            <w:tcW w:w="4810" w:type="dxa"/>
            <w:tcBorders>
              <w:top w:val="single" w:color="auto" w:sz="8" w:space="0"/>
              <w:left w:val="single" w:color="auto" w:sz="8" w:space="0"/>
              <w:bottom w:val="single" w:color="auto" w:sz="8" w:space="0"/>
              <w:right w:val="single" w:color="auto" w:sz="4" w:space="0"/>
            </w:tcBorders>
            <w:shd w:val="clear" w:color="auto" w:fill="auto"/>
            <w:noWrap/>
            <w:vAlign w:val="bottom"/>
            <w:hideMark/>
          </w:tcPr>
          <w:p w:rsidRPr="000B7376" w:rsidR="003A5129" w:rsidRDefault="003A5129" w14:paraId="08D73804" w14:textId="77777777">
            <w:pPr>
              <w:spacing w:after="0" w:line="240" w:lineRule="auto"/>
              <w:rPr>
                <w:rFonts w:eastAsia="Times New Roman" w:cs="Arial"/>
                <w:b/>
                <w:bCs/>
                <w:color w:val="000000"/>
                <w:kern w:val="0"/>
                <w:lang w:eastAsia="nl-NL"/>
                <w14:ligatures w14:val="none"/>
              </w:rPr>
            </w:pPr>
            <w:r>
              <w:rPr>
                <w:rFonts w:eastAsia="Times New Roman" w:cs="Arial"/>
                <w:b/>
                <w:bCs/>
                <w:color w:val="000000"/>
                <w:kern w:val="0"/>
                <w:lang w:eastAsia="nl-NL"/>
                <w14:ligatures w14:val="none"/>
              </w:rPr>
              <w:t>P</w:t>
            </w:r>
            <w:r w:rsidRPr="000B7376">
              <w:rPr>
                <w:rFonts w:eastAsia="Times New Roman" w:cs="Arial"/>
                <w:b/>
                <w:bCs/>
                <w:color w:val="000000"/>
                <w:kern w:val="0"/>
                <w:lang w:eastAsia="nl-NL"/>
                <w14:ligatures w14:val="none"/>
              </w:rPr>
              <w:t>art of report</w:t>
            </w:r>
          </w:p>
        </w:tc>
        <w:tc>
          <w:tcPr>
            <w:tcW w:w="2977" w:type="dxa"/>
            <w:tcBorders>
              <w:top w:val="single" w:color="auto" w:sz="8" w:space="0"/>
              <w:left w:val="nil"/>
              <w:bottom w:val="single" w:color="auto" w:sz="8" w:space="0"/>
              <w:right w:val="single" w:color="auto" w:sz="8" w:space="0"/>
            </w:tcBorders>
            <w:shd w:val="clear" w:color="auto" w:fill="auto"/>
            <w:noWrap/>
            <w:vAlign w:val="bottom"/>
            <w:hideMark/>
          </w:tcPr>
          <w:p w:rsidRPr="000B7376" w:rsidR="003A5129" w:rsidRDefault="003A5129" w14:paraId="438CA6CD" w14:textId="77777777">
            <w:pPr>
              <w:spacing w:after="0" w:line="240" w:lineRule="auto"/>
              <w:rPr>
                <w:rFonts w:eastAsia="Times New Roman" w:cs="Arial"/>
                <w:b/>
                <w:bCs/>
                <w:color w:val="000000"/>
                <w:kern w:val="0"/>
                <w:lang w:eastAsia="nl-NL"/>
                <w14:ligatures w14:val="none"/>
              </w:rPr>
            </w:pPr>
            <w:r>
              <w:rPr>
                <w:rFonts w:eastAsia="Times New Roman" w:cs="Arial"/>
                <w:b/>
                <w:bCs/>
                <w:color w:val="000000"/>
                <w:kern w:val="0"/>
                <w:lang w:eastAsia="nl-NL"/>
                <w14:ligatures w14:val="none"/>
              </w:rPr>
              <w:t>W</w:t>
            </w:r>
            <w:r w:rsidRPr="000B7376">
              <w:rPr>
                <w:rFonts w:eastAsia="Times New Roman" w:cs="Arial"/>
                <w:b/>
                <w:bCs/>
                <w:color w:val="000000"/>
                <w:kern w:val="0"/>
                <w:lang w:eastAsia="nl-NL"/>
                <w14:ligatures w14:val="none"/>
              </w:rPr>
              <w:t>ho</w:t>
            </w:r>
          </w:p>
        </w:tc>
      </w:tr>
      <w:tr w:rsidRPr="000B7376" w:rsidR="003A5129" w14:paraId="66F7BF3A" w14:textId="77777777">
        <w:trPr>
          <w:trHeight w:val="288"/>
        </w:trPr>
        <w:tc>
          <w:tcPr>
            <w:tcW w:w="4810" w:type="dxa"/>
            <w:tcBorders>
              <w:top w:val="nil"/>
              <w:left w:val="single" w:color="auto" w:sz="4" w:space="0"/>
              <w:bottom w:val="single" w:color="auto" w:sz="4" w:space="0"/>
              <w:right w:val="single" w:color="auto" w:sz="4" w:space="0"/>
            </w:tcBorders>
            <w:shd w:val="clear" w:color="auto" w:fill="auto"/>
            <w:vAlign w:val="center"/>
            <w:hideMark/>
          </w:tcPr>
          <w:p w:rsidRPr="000B7376" w:rsidR="003A5129" w:rsidRDefault="003A5129" w14:paraId="2D781902"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Lay out and grammar control</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73643951"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Jolien, Daniel, Tim</w:t>
            </w:r>
          </w:p>
        </w:tc>
      </w:tr>
      <w:tr w:rsidRPr="000B7376" w:rsidR="003A5129" w14:paraId="34E70A02" w14:textId="77777777">
        <w:trPr>
          <w:trHeight w:val="288"/>
        </w:trPr>
        <w:tc>
          <w:tcPr>
            <w:tcW w:w="4810" w:type="dxa"/>
            <w:tcBorders>
              <w:top w:val="nil"/>
              <w:left w:val="single" w:color="auto" w:sz="4" w:space="0"/>
              <w:bottom w:val="single" w:color="auto" w:sz="4" w:space="0"/>
              <w:right w:val="single" w:color="auto" w:sz="4" w:space="0"/>
            </w:tcBorders>
            <w:shd w:val="clear" w:color="auto" w:fill="auto"/>
            <w:vAlign w:val="center"/>
            <w:hideMark/>
          </w:tcPr>
          <w:p w:rsidRPr="000B7376" w:rsidR="003A5129" w:rsidRDefault="003A5129" w14:paraId="496FF600"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 xml:space="preserve">Preface </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673D4759"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Jolien</w:t>
            </w:r>
          </w:p>
        </w:tc>
      </w:tr>
      <w:tr w:rsidRPr="000B7376" w:rsidR="003A5129" w14:paraId="75348B9B" w14:textId="77777777">
        <w:trPr>
          <w:trHeight w:val="288"/>
        </w:trPr>
        <w:tc>
          <w:tcPr>
            <w:tcW w:w="4810" w:type="dxa"/>
            <w:tcBorders>
              <w:top w:val="nil"/>
              <w:left w:val="single" w:color="auto" w:sz="4" w:space="0"/>
              <w:bottom w:val="single" w:color="auto" w:sz="4" w:space="0"/>
              <w:right w:val="single" w:color="auto" w:sz="4" w:space="0"/>
            </w:tcBorders>
            <w:shd w:val="clear" w:color="auto" w:fill="auto"/>
            <w:vAlign w:val="center"/>
            <w:hideMark/>
          </w:tcPr>
          <w:p w:rsidRPr="000B7376" w:rsidR="003A5129" w:rsidRDefault="003A5129" w14:paraId="1E77BF0D"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 xml:space="preserve">Summary </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72E924C5"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 xml:space="preserve">Jolien </w:t>
            </w:r>
          </w:p>
        </w:tc>
      </w:tr>
      <w:tr w:rsidRPr="000B7376" w:rsidR="003A5129" w14:paraId="1EEDA1DB" w14:textId="77777777">
        <w:trPr>
          <w:trHeight w:val="288"/>
        </w:trPr>
        <w:tc>
          <w:tcPr>
            <w:tcW w:w="4810" w:type="dxa"/>
            <w:tcBorders>
              <w:top w:val="nil"/>
              <w:left w:val="single" w:color="auto" w:sz="4" w:space="0"/>
              <w:bottom w:val="single" w:color="auto" w:sz="4" w:space="0"/>
              <w:right w:val="single" w:color="auto" w:sz="4" w:space="0"/>
            </w:tcBorders>
            <w:shd w:val="clear" w:color="auto" w:fill="auto"/>
            <w:vAlign w:val="center"/>
            <w:hideMark/>
          </w:tcPr>
          <w:p w:rsidRPr="000B7376" w:rsidR="003A5129" w:rsidRDefault="003A5129" w14:paraId="7BDCA4D4"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 xml:space="preserve">List of abbreviations </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5AAC4C07"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Daniel</w:t>
            </w:r>
          </w:p>
        </w:tc>
      </w:tr>
      <w:tr w:rsidRPr="000B7376" w:rsidR="003A5129" w14:paraId="76A6ECAC"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1D6704F5"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Contents</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1435FFE7"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Jolien, Daniel</w:t>
            </w:r>
          </w:p>
        </w:tc>
      </w:tr>
      <w:tr w:rsidRPr="000B7376" w:rsidR="003A5129" w14:paraId="6DEC84A2"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7CD285AE"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Introduction</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335F6683"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Jolien</w:t>
            </w:r>
          </w:p>
        </w:tc>
      </w:tr>
      <w:tr w:rsidRPr="000B7376" w:rsidR="003A5129" w14:paraId="61C58D83"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25A91AE9"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1. Background</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637A3163"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Sophie</w:t>
            </w:r>
          </w:p>
        </w:tc>
      </w:tr>
      <w:tr w:rsidRPr="000B7376" w:rsidR="003A5129" w14:paraId="6DCD78D7"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72D2BFAA"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1.1 GLOW festival</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1A0FDE3D"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Sophie</w:t>
            </w:r>
          </w:p>
        </w:tc>
      </w:tr>
      <w:tr w:rsidRPr="000B7376" w:rsidR="003A5129" w14:paraId="63A2BA9F"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7EA1B029"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1.2 Fontys BeCreative</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1BF01001"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Sophie</w:t>
            </w:r>
          </w:p>
        </w:tc>
      </w:tr>
      <w:tr w:rsidRPr="000B7376" w:rsidR="003A5129" w14:paraId="5005B24B"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74DE51CE"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2. Problem analysis</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0FF54932"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Tim</w:t>
            </w:r>
          </w:p>
        </w:tc>
      </w:tr>
      <w:tr w:rsidRPr="000B7376" w:rsidR="003A5129" w14:paraId="56DBC10B"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0595CAC1"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2.1 Problem description</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5E9009FB"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Tim</w:t>
            </w:r>
          </w:p>
        </w:tc>
      </w:tr>
      <w:tr w:rsidRPr="000B7376" w:rsidR="003A5129" w14:paraId="5147954D"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47899B30"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2.2 Research goal</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05135243"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Tim</w:t>
            </w:r>
          </w:p>
        </w:tc>
      </w:tr>
      <w:tr w:rsidRPr="000B7376" w:rsidR="003A5129" w14:paraId="5D998F2E"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42379752"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2.3 Conditions &amp; restrictions</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69B4F14A"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Tim</w:t>
            </w:r>
          </w:p>
        </w:tc>
      </w:tr>
      <w:tr w:rsidRPr="000B7376" w:rsidR="003A5129" w14:paraId="60553775"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6716B5BE"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2.4 Approach</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6D4738A6"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Tim</w:t>
            </w:r>
          </w:p>
        </w:tc>
      </w:tr>
      <w:tr w:rsidRPr="000B7376" w:rsidR="003A5129" w14:paraId="373CED31"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403D66C9"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2.5 Requirements</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0E9CFA59"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Tim</w:t>
            </w:r>
          </w:p>
        </w:tc>
      </w:tr>
      <w:tr w:rsidRPr="000B7376" w:rsidR="003A5129" w14:paraId="52DCEDAF"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376447DE"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3. Concepts &amp; Story</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1D25EC0A"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Jolien</w:t>
            </w:r>
          </w:p>
        </w:tc>
      </w:tr>
      <w:tr w:rsidRPr="000B7376" w:rsidR="003A5129" w14:paraId="34B5D34C"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0097394E"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3.1 Brainstorming &amp; Fontys BeCreative method</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447E19F0"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Jolien</w:t>
            </w:r>
          </w:p>
        </w:tc>
      </w:tr>
      <w:tr w:rsidRPr="000B7376" w:rsidR="003A5129" w14:paraId="14C42852"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3E77D803"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3.2 Concepts</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16A6B6EC"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Jolien</w:t>
            </w:r>
          </w:p>
        </w:tc>
      </w:tr>
      <w:tr w:rsidRPr="000B7376" w:rsidR="003A5129" w14:paraId="44F98500"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444B8830"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3.3 Testing &amp; Final Idea</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20B46E55"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Jolien</w:t>
            </w:r>
          </w:p>
        </w:tc>
      </w:tr>
      <w:tr w:rsidRPr="000B7376" w:rsidR="003A5129" w14:paraId="6CF0764E"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33702DD6"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3.4 Pipes: 6 concepts</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719B469A"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Jolien</w:t>
            </w:r>
          </w:p>
        </w:tc>
      </w:tr>
      <w:tr w:rsidRPr="000B7376" w:rsidR="003A5129" w14:paraId="4F0F4011"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5FF791FC"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3.5 Final concept (whole installation)</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37A84FEE"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Jolien</w:t>
            </w:r>
          </w:p>
        </w:tc>
      </w:tr>
      <w:tr w:rsidRPr="000B7376" w:rsidR="003A5129" w14:paraId="77051FD3"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1719A784"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3.6 Story</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4E3C368A"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Jolien</w:t>
            </w:r>
          </w:p>
        </w:tc>
      </w:tr>
      <w:tr w:rsidRPr="000B7376" w:rsidR="003A5129" w14:paraId="18BAD0D7"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1AA2DDBC"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4. Construction &amp; Development</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75214757"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Sophie, Jolien, Ask, Daniel</w:t>
            </w:r>
          </w:p>
        </w:tc>
      </w:tr>
      <w:tr w:rsidRPr="000B7376" w:rsidR="003A5129" w14:paraId="107254AE"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51EA81E0"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4.1 Prototyping</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2C8549F0"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Sophie, Jolien</w:t>
            </w:r>
          </w:p>
        </w:tc>
      </w:tr>
      <w:tr w:rsidRPr="000B7376" w:rsidR="003A5129" w14:paraId="7C05BE15"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0D275E8C"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4.2 Final Installation</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3A62D157"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Sophie</w:t>
            </w:r>
          </w:p>
        </w:tc>
      </w:tr>
      <w:tr w:rsidRPr="000B7376" w:rsidR="003A5129" w14:paraId="4B137C05"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035A36C6"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4.3 Mechanical Design</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36F4093F"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Sophie, Jolien</w:t>
            </w:r>
          </w:p>
        </w:tc>
      </w:tr>
      <w:tr w:rsidRPr="000B7376" w:rsidR="003A5129" w14:paraId="60BFF4E7"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4589A641"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4.4 Electrical design</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4CBBEEAB"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Daniel</w:t>
            </w:r>
          </w:p>
        </w:tc>
      </w:tr>
      <w:tr w:rsidRPr="000B7376" w:rsidR="003A5129" w14:paraId="56D3C8C9"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3F233981"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4.5 Software</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4561DFCE"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Ask</w:t>
            </w:r>
          </w:p>
        </w:tc>
      </w:tr>
      <w:tr w:rsidRPr="000B7376" w:rsidR="003A5129" w14:paraId="7FB0E176"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15CAB6E4"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5. Promotion &amp; Sponsoring</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1CD70393"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Tim</w:t>
            </w:r>
          </w:p>
        </w:tc>
      </w:tr>
      <w:tr w:rsidRPr="000B7376" w:rsidR="003A5129" w14:paraId="2F1306EA"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3FC65B83"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5.1 Website</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37B17CF1"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Tim</w:t>
            </w:r>
          </w:p>
        </w:tc>
      </w:tr>
      <w:tr w:rsidRPr="000B7376" w:rsidR="003A5129" w14:paraId="32A12616"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07FCFEED"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5.2 Sponsorships</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0FCC7B41"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Tim</w:t>
            </w:r>
          </w:p>
        </w:tc>
      </w:tr>
      <w:tr w:rsidRPr="000B7376" w:rsidR="003A5129" w14:paraId="4332E459"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6B3ED9AE"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6. Future &amp; Financing</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6531D12F"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Daniel, Tim</w:t>
            </w:r>
          </w:p>
        </w:tc>
      </w:tr>
      <w:tr w:rsidRPr="000B7376" w:rsidR="003A5129" w14:paraId="015D370E"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126EEFDE"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6.1 Preparation Future</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44F4E0B4"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Ask, Daniel, Jolien</w:t>
            </w:r>
          </w:p>
        </w:tc>
      </w:tr>
      <w:tr w:rsidRPr="000B7376" w:rsidR="003A5129" w14:paraId="52DA59A2"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7015C982"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6.2 Financing</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0EE06DA0"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Daniel</w:t>
            </w:r>
          </w:p>
        </w:tc>
      </w:tr>
      <w:tr w:rsidRPr="000B7376" w:rsidR="003A5129" w14:paraId="2A3E801D"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1DAD72C5"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7. Conclusion &amp; Recommendations</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2218BE05"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Ask, Daniel, Jolien</w:t>
            </w:r>
          </w:p>
        </w:tc>
      </w:tr>
      <w:tr w:rsidRPr="000B7376" w:rsidR="003A5129" w14:paraId="2119B485"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3AC59826"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7.1 Conclusion</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496ACBD0"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Jolien</w:t>
            </w:r>
          </w:p>
        </w:tc>
      </w:tr>
      <w:tr w:rsidRPr="000B7376" w:rsidR="003A5129" w14:paraId="16D11EB4" w14:textId="77777777">
        <w:trPr>
          <w:trHeight w:val="288"/>
        </w:trPr>
        <w:tc>
          <w:tcPr>
            <w:tcW w:w="4810" w:type="dxa"/>
            <w:tcBorders>
              <w:top w:val="nil"/>
              <w:left w:val="single" w:color="auto" w:sz="4" w:space="0"/>
              <w:bottom w:val="single" w:color="auto" w:sz="4" w:space="0"/>
              <w:right w:val="single" w:color="auto" w:sz="4" w:space="0"/>
            </w:tcBorders>
            <w:shd w:val="clear" w:color="auto" w:fill="auto"/>
            <w:noWrap/>
            <w:vAlign w:val="center"/>
            <w:hideMark/>
          </w:tcPr>
          <w:p w:rsidRPr="000B7376" w:rsidR="003A5129" w:rsidRDefault="003A5129" w14:paraId="722F1081"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7.2 Recommendations</w:t>
            </w:r>
          </w:p>
        </w:tc>
        <w:tc>
          <w:tcPr>
            <w:tcW w:w="2977" w:type="dxa"/>
            <w:tcBorders>
              <w:top w:val="nil"/>
              <w:left w:val="nil"/>
              <w:bottom w:val="single" w:color="auto" w:sz="4" w:space="0"/>
              <w:right w:val="single" w:color="auto" w:sz="4" w:space="0"/>
            </w:tcBorders>
            <w:shd w:val="clear" w:color="auto" w:fill="auto"/>
            <w:noWrap/>
            <w:vAlign w:val="bottom"/>
            <w:hideMark/>
          </w:tcPr>
          <w:p w:rsidRPr="000B7376" w:rsidR="003A5129" w:rsidRDefault="003A5129" w14:paraId="12991BED" w14:textId="77777777">
            <w:pPr>
              <w:spacing w:after="0" w:line="240" w:lineRule="auto"/>
              <w:rPr>
                <w:rFonts w:eastAsia="Times New Roman" w:cs="Arial"/>
                <w:color w:val="000000"/>
                <w:kern w:val="0"/>
                <w:lang w:eastAsia="nl-NL"/>
                <w14:ligatures w14:val="none"/>
              </w:rPr>
            </w:pPr>
            <w:r w:rsidRPr="000B7376">
              <w:rPr>
                <w:rFonts w:eastAsia="Times New Roman" w:cs="Arial"/>
                <w:color w:val="000000"/>
                <w:kern w:val="0"/>
                <w:lang w:eastAsia="nl-NL"/>
                <w14:ligatures w14:val="none"/>
              </w:rPr>
              <w:t>Ask, Daniel, Jolien</w:t>
            </w:r>
          </w:p>
        </w:tc>
      </w:tr>
    </w:tbl>
    <w:p w:rsidRPr="00426985" w:rsidR="5B900528" w:rsidP="006F0B53" w:rsidRDefault="5B900528" w14:paraId="36983933" w14:textId="50E399D1">
      <w:pPr>
        <w:rPr>
          <w:rFonts w:eastAsia="Aptos" w:cs="Arial"/>
          <w:sz w:val="24"/>
          <w:szCs w:val="24"/>
        </w:rPr>
      </w:pPr>
    </w:p>
    <w:sectPr w:rsidRPr="00426985" w:rsidR="5B900528" w:rsidSect="001977BD">
      <w:footerReference w:type="default" r:id="rId59"/>
      <w:pgSz w:w="11906" w:h="16838" w:orient="portrait"/>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Pr="00C11F18" w:rsidR="00A05C54" w:rsidP="00E53B59" w:rsidRDefault="00A05C54" w14:paraId="37DB30F7" w14:textId="77777777">
      <w:pPr>
        <w:spacing w:after="0" w:line="240" w:lineRule="auto"/>
      </w:pPr>
      <w:r w:rsidRPr="00C11F18">
        <w:separator/>
      </w:r>
    </w:p>
  </w:endnote>
  <w:endnote w:type="continuationSeparator" w:id="0">
    <w:p w:rsidRPr="00C11F18" w:rsidR="00A05C54" w:rsidP="00E53B59" w:rsidRDefault="00A05C54" w14:paraId="5FBF1569" w14:textId="77777777">
      <w:pPr>
        <w:spacing w:after="0" w:line="240" w:lineRule="auto"/>
      </w:pPr>
      <w:r w:rsidRPr="00C11F18">
        <w:continuationSeparator/>
      </w:r>
    </w:p>
  </w:endnote>
  <w:endnote w:type="continuationNotice" w:id="1">
    <w:p w:rsidRPr="00C11F18" w:rsidR="00A05C54" w:rsidRDefault="00A05C54" w14:paraId="1D80301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799259"/>
      <w:docPartObj>
        <w:docPartGallery w:val="Page Numbers (Bottom of Page)"/>
        <w:docPartUnique/>
      </w:docPartObj>
    </w:sdtPr>
    <w:sdtContent>
      <w:p w:rsidRPr="00C11F18" w:rsidR="00F5549C" w:rsidRDefault="00F5549C" w14:paraId="48858AED" w14:textId="1A27BB9F">
        <w:pPr>
          <w:pStyle w:val="Voettekst"/>
          <w:jc w:val="right"/>
        </w:pPr>
        <w:r w:rsidRPr="00C11F18">
          <w:fldChar w:fldCharType="begin"/>
        </w:r>
        <w:r w:rsidRPr="00C11F18">
          <w:instrText xml:space="preserve"> PAGE   \* MERGEFORMAT </w:instrText>
        </w:r>
        <w:r w:rsidRPr="00C11F18">
          <w:fldChar w:fldCharType="separate"/>
        </w:r>
        <w:r w:rsidRPr="00C11F18">
          <w:t>2</w:t>
        </w:r>
        <w:r w:rsidRPr="00C11F18">
          <w:fldChar w:fldCharType="end"/>
        </w:r>
      </w:p>
    </w:sdtContent>
  </w:sdt>
  <w:p w:rsidRPr="00C11F18" w:rsidR="00E53B59" w:rsidRDefault="00C30067" w14:paraId="765D9C17" w14:textId="18FE9DD4">
    <w:pPr>
      <w:pStyle w:val="Voettekst"/>
      <w:rPr>
        <w:rFonts w:cs="Arial"/>
      </w:rPr>
    </w:pPr>
    <w:r w:rsidRPr="00C11F18">
      <w:rPr>
        <w:rFonts w:cs="Arial"/>
      </w:rPr>
      <w:t>Fontys</w:t>
    </w:r>
    <w:r w:rsidRPr="00C11F18" w:rsidR="00D337E6">
      <w:rPr>
        <w:rFonts w:cs="Arial"/>
      </w:rPr>
      <w:t xml:space="preserve"> BeCreative </w:t>
    </w:r>
    <w:r w:rsidRPr="00C11F18">
      <w:rPr>
        <w:rFonts w:cs="Arial"/>
      </w:rPr>
      <w:t>Echoes in Motion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Pr="00C11F18" w:rsidR="00A05C54" w:rsidP="00E53B59" w:rsidRDefault="00A05C54" w14:paraId="332A31DF" w14:textId="77777777">
      <w:pPr>
        <w:spacing w:after="0" w:line="240" w:lineRule="auto"/>
      </w:pPr>
      <w:r w:rsidRPr="00C11F18">
        <w:separator/>
      </w:r>
    </w:p>
  </w:footnote>
  <w:footnote w:type="continuationSeparator" w:id="0">
    <w:p w:rsidRPr="00C11F18" w:rsidR="00A05C54" w:rsidP="00E53B59" w:rsidRDefault="00A05C54" w14:paraId="3A7E6893" w14:textId="77777777">
      <w:pPr>
        <w:spacing w:after="0" w:line="240" w:lineRule="auto"/>
      </w:pPr>
      <w:r w:rsidRPr="00C11F18">
        <w:continuationSeparator/>
      </w:r>
    </w:p>
  </w:footnote>
  <w:footnote w:type="continuationNotice" w:id="1">
    <w:p w:rsidRPr="00C11F18" w:rsidR="00A05C54" w:rsidRDefault="00A05C54" w14:paraId="7BB106E2" w14:textId="7777777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GpWc8odU1FCI2p" int2:id="xsRuehpQ">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4C59B0"/>
    <w:multiLevelType w:val="hybridMultilevel"/>
    <w:tmpl w:val="09B484EE"/>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 w15:restartNumberingAfterBreak="0">
    <w:nsid w:val="2A9E3366"/>
    <w:multiLevelType w:val="hybridMultilevel"/>
    <w:tmpl w:val="DF2E8266"/>
    <w:lvl w:ilvl="0" w:tplc="8BD63118">
      <w:start w:val="6"/>
      <w:numFmt w:val="bullet"/>
      <w:lvlText w:val=""/>
      <w:lvlJc w:val="left"/>
      <w:pPr>
        <w:ind w:left="720" w:hanging="360"/>
      </w:pPr>
      <w:rPr>
        <w:rFonts w:hint="default" w:ascii="Symbol" w:hAnsi="Symbol" w:eastAsiaTheme="minorHAnsi" w:cstheme="minorBidi"/>
      </w:rPr>
    </w:lvl>
    <w:lvl w:ilvl="1" w:tplc="10000003" w:tentative="1">
      <w:start w:val="1"/>
      <w:numFmt w:val="bullet"/>
      <w:lvlText w:val="o"/>
      <w:lvlJc w:val="left"/>
      <w:pPr>
        <w:ind w:left="1440" w:hanging="360"/>
      </w:pPr>
      <w:rPr>
        <w:rFonts w:hint="default" w:ascii="Courier New" w:hAnsi="Courier New" w:cs="Courier New"/>
      </w:rPr>
    </w:lvl>
    <w:lvl w:ilvl="2" w:tplc="10000005" w:tentative="1">
      <w:start w:val="1"/>
      <w:numFmt w:val="bullet"/>
      <w:lvlText w:val=""/>
      <w:lvlJc w:val="left"/>
      <w:pPr>
        <w:ind w:left="2160" w:hanging="360"/>
      </w:pPr>
      <w:rPr>
        <w:rFonts w:hint="default" w:ascii="Wingdings" w:hAnsi="Wingdings"/>
      </w:rPr>
    </w:lvl>
    <w:lvl w:ilvl="3" w:tplc="10000001" w:tentative="1">
      <w:start w:val="1"/>
      <w:numFmt w:val="bullet"/>
      <w:lvlText w:val=""/>
      <w:lvlJc w:val="left"/>
      <w:pPr>
        <w:ind w:left="2880" w:hanging="360"/>
      </w:pPr>
      <w:rPr>
        <w:rFonts w:hint="default" w:ascii="Symbol" w:hAnsi="Symbol"/>
      </w:rPr>
    </w:lvl>
    <w:lvl w:ilvl="4" w:tplc="10000003" w:tentative="1">
      <w:start w:val="1"/>
      <w:numFmt w:val="bullet"/>
      <w:lvlText w:val="o"/>
      <w:lvlJc w:val="left"/>
      <w:pPr>
        <w:ind w:left="3600" w:hanging="360"/>
      </w:pPr>
      <w:rPr>
        <w:rFonts w:hint="default" w:ascii="Courier New" w:hAnsi="Courier New" w:cs="Courier New"/>
      </w:rPr>
    </w:lvl>
    <w:lvl w:ilvl="5" w:tplc="10000005" w:tentative="1">
      <w:start w:val="1"/>
      <w:numFmt w:val="bullet"/>
      <w:lvlText w:val=""/>
      <w:lvlJc w:val="left"/>
      <w:pPr>
        <w:ind w:left="4320" w:hanging="360"/>
      </w:pPr>
      <w:rPr>
        <w:rFonts w:hint="default" w:ascii="Wingdings" w:hAnsi="Wingdings"/>
      </w:rPr>
    </w:lvl>
    <w:lvl w:ilvl="6" w:tplc="10000001" w:tentative="1">
      <w:start w:val="1"/>
      <w:numFmt w:val="bullet"/>
      <w:lvlText w:val=""/>
      <w:lvlJc w:val="left"/>
      <w:pPr>
        <w:ind w:left="5040" w:hanging="360"/>
      </w:pPr>
      <w:rPr>
        <w:rFonts w:hint="default" w:ascii="Symbol" w:hAnsi="Symbol"/>
      </w:rPr>
    </w:lvl>
    <w:lvl w:ilvl="7" w:tplc="10000003" w:tentative="1">
      <w:start w:val="1"/>
      <w:numFmt w:val="bullet"/>
      <w:lvlText w:val="o"/>
      <w:lvlJc w:val="left"/>
      <w:pPr>
        <w:ind w:left="5760" w:hanging="360"/>
      </w:pPr>
      <w:rPr>
        <w:rFonts w:hint="default" w:ascii="Courier New" w:hAnsi="Courier New" w:cs="Courier New"/>
      </w:rPr>
    </w:lvl>
    <w:lvl w:ilvl="8" w:tplc="10000005" w:tentative="1">
      <w:start w:val="1"/>
      <w:numFmt w:val="bullet"/>
      <w:lvlText w:val=""/>
      <w:lvlJc w:val="left"/>
      <w:pPr>
        <w:ind w:left="6480" w:hanging="360"/>
      </w:pPr>
      <w:rPr>
        <w:rFonts w:hint="default" w:ascii="Wingdings" w:hAnsi="Wingdings"/>
      </w:rPr>
    </w:lvl>
  </w:abstractNum>
  <w:abstractNum w:abstractNumId="2" w15:restartNumberingAfterBreak="0">
    <w:nsid w:val="2F004CBB"/>
    <w:multiLevelType w:val="hybridMultilevel"/>
    <w:tmpl w:val="DC7E4B2A"/>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3" w15:restartNumberingAfterBreak="0">
    <w:nsid w:val="3606334A"/>
    <w:multiLevelType w:val="hybridMultilevel"/>
    <w:tmpl w:val="9384D7BC"/>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4" w15:restartNumberingAfterBreak="0">
    <w:nsid w:val="614C6C1D"/>
    <w:multiLevelType w:val="multilevel"/>
    <w:tmpl w:val="7A966786"/>
    <w:lvl w:ilvl="0">
      <w:start w:val="1"/>
      <w:numFmt w:val="decimal"/>
      <w:lvlText w:val="%1."/>
      <w:lvlJc w:val="left"/>
      <w:pPr>
        <w:ind w:left="720" w:hanging="360"/>
      </w:pPr>
      <w:rPr>
        <w:rFonts w:ascii="Calibri" w:hAnsi="Calibri" w:cs="Calibri" w:eastAsiaTheme="majorEastAsia"/>
        <w:sz w:val="22"/>
      </w:rPr>
    </w:lvl>
    <w:lvl w:ilvl="1">
      <w:start w:val="1"/>
      <w:numFmt w:val="decimal"/>
      <w:isLgl/>
      <w:lvlText w:val="%1.%2"/>
      <w:lvlJc w:val="left"/>
      <w:pPr>
        <w:ind w:left="1068" w:hanging="360"/>
      </w:pPr>
      <w:rPr>
        <w:rFonts w:hint="default" w:eastAsiaTheme="majorEastAsia"/>
      </w:rPr>
    </w:lvl>
    <w:lvl w:ilvl="2">
      <w:start w:val="1"/>
      <w:numFmt w:val="decimal"/>
      <w:isLgl/>
      <w:lvlText w:val="%1.%2.%3"/>
      <w:lvlJc w:val="left"/>
      <w:pPr>
        <w:ind w:left="1776" w:hanging="720"/>
      </w:pPr>
      <w:rPr>
        <w:rFonts w:hint="default" w:eastAsiaTheme="majorEastAsia"/>
      </w:rPr>
    </w:lvl>
    <w:lvl w:ilvl="3">
      <w:start w:val="1"/>
      <w:numFmt w:val="decimal"/>
      <w:isLgl/>
      <w:lvlText w:val="%1.%2.%3.%4"/>
      <w:lvlJc w:val="left"/>
      <w:pPr>
        <w:ind w:left="2124" w:hanging="720"/>
      </w:pPr>
      <w:rPr>
        <w:rFonts w:hint="default" w:eastAsiaTheme="majorEastAsia"/>
      </w:rPr>
    </w:lvl>
    <w:lvl w:ilvl="4">
      <w:start w:val="1"/>
      <w:numFmt w:val="decimal"/>
      <w:isLgl/>
      <w:lvlText w:val="%1.%2.%3.%4.%5"/>
      <w:lvlJc w:val="left"/>
      <w:pPr>
        <w:ind w:left="2832" w:hanging="1080"/>
      </w:pPr>
      <w:rPr>
        <w:rFonts w:hint="default" w:eastAsiaTheme="majorEastAsia"/>
      </w:rPr>
    </w:lvl>
    <w:lvl w:ilvl="5">
      <w:start w:val="1"/>
      <w:numFmt w:val="decimal"/>
      <w:isLgl/>
      <w:lvlText w:val="%1.%2.%3.%4.%5.%6"/>
      <w:lvlJc w:val="left"/>
      <w:pPr>
        <w:ind w:left="3180" w:hanging="1080"/>
      </w:pPr>
      <w:rPr>
        <w:rFonts w:hint="default" w:eastAsiaTheme="majorEastAsia"/>
      </w:rPr>
    </w:lvl>
    <w:lvl w:ilvl="6">
      <w:start w:val="1"/>
      <w:numFmt w:val="decimal"/>
      <w:isLgl/>
      <w:lvlText w:val="%1.%2.%3.%4.%5.%6.%7"/>
      <w:lvlJc w:val="left"/>
      <w:pPr>
        <w:ind w:left="3888" w:hanging="1440"/>
      </w:pPr>
      <w:rPr>
        <w:rFonts w:hint="default" w:eastAsiaTheme="majorEastAsia"/>
      </w:rPr>
    </w:lvl>
    <w:lvl w:ilvl="7">
      <w:start w:val="1"/>
      <w:numFmt w:val="decimal"/>
      <w:isLgl/>
      <w:lvlText w:val="%1.%2.%3.%4.%5.%6.%7.%8"/>
      <w:lvlJc w:val="left"/>
      <w:pPr>
        <w:ind w:left="4236" w:hanging="1440"/>
      </w:pPr>
      <w:rPr>
        <w:rFonts w:hint="default" w:eastAsiaTheme="majorEastAsia"/>
      </w:rPr>
    </w:lvl>
    <w:lvl w:ilvl="8">
      <w:start w:val="1"/>
      <w:numFmt w:val="decimal"/>
      <w:isLgl/>
      <w:lvlText w:val="%1.%2.%3.%4.%5.%6.%7.%8.%9"/>
      <w:lvlJc w:val="left"/>
      <w:pPr>
        <w:ind w:left="4584" w:hanging="1440"/>
      </w:pPr>
      <w:rPr>
        <w:rFonts w:hint="default" w:eastAsiaTheme="majorEastAsia"/>
      </w:rPr>
    </w:lvl>
  </w:abstractNum>
  <w:abstractNum w:abstractNumId="5" w15:restartNumberingAfterBreak="0">
    <w:nsid w:val="62E00A2B"/>
    <w:multiLevelType w:val="multilevel"/>
    <w:tmpl w:val="870095E8"/>
    <w:lvl w:ilvl="0">
      <w:start w:val="7"/>
      <w:numFmt w:val="decimal"/>
      <w:lvlText w:val="%1"/>
      <w:lvlJc w:val="left"/>
      <w:pPr>
        <w:ind w:left="360" w:hanging="360"/>
      </w:pPr>
      <w:rPr>
        <w:rFonts w:hint="default" w:eastAsiaTheme="majorEastAsia"/>
      </w:rPr>
    </w:lvl>
    <w:lvl w:ilvl="1">
      <w:start w:val="1"/>
      <w:numFmt w:val="decimal"/>
      <w:lvlText w:val="%1.%2"/>
      <w:lvlJc w:val="left"/>
      <w:pPr>
        <w:ind w:left="1068" w:hanging="360"/>
      </w:pPr>
      <w:rPr>
        <w:rFonts w:hint="default" w:eastAsiaTheme="majorEastAsia"/>
      </w:rPr>
    </w:lvl>
    <w:lvl w:ilvl="2">
      <w:start w:val="1"/>
      <w:numFmt w:val="decimal"/>
      <w:lvlText w:val="%1.%2.%3"/>
      <w:lvlJc w:val="left"/>
      <w:pPr>
        <w:ind w:left="2136" w:hanging="720"/>
      </w:pPr>
      <w:rPr>
        <w:rFonts w:hint="default" w:eastAsiaTheme="majorEastAsia"/>
      </w:rPr>
    </w:lvl>
    <w:lvl w:ilvl="3">
      <w:start w:val="1"/>
      <w:numFmt w:val="decimal"/>
      <w:lvlText w:val="%1.%2.%3.%4"/>
      <w:lvlJc w:val="left"/>
      <w:pPr>
        <w:ind w:left="2844" w:hanging="720"/>
      </w:pPr>
      <w:rPr>
        <w:rFonts w:hint="default" w:eastAsiaTheme="majorEastAsia"/>
      </w:rPr>
    </w:lvl>
    <w:lvl w:ilvl="4">
      <w:start w:val="1"/>
      <w:numFmt w:val="decimal"/>
      <w:lvlText w:val="%1.%2.%3.%4.%5"/>
      <w:lvlJc w:val="left"/>
      <w:pPr>
        <w:ind w:left="3912" w:hanging="1080"/>
      </w:pPr>
      <w:rPr>
        <w:rFonts w:hint="default" w:eastAsiaTheme="majorEastAsia"/>
      </w:rPr>
    </w:lvl>
    <w:lvl w:ilvl="5">
      <w:start w:val="1"/>
      <w:numFmt w:val="decimal"/>
      <w:lvlText w:val="%1.%2.%3.%4.%5.%6"/>
      <w:lvlJc w:val="left"/>
      <w:pPr>
        <w:ind w:left="4620" w:hanging="1080"/>
      </w:pPr>
      <w:rPr>
        <w:rFonts w:hint="default" w:eastAsiaTheme="majorEastAsia"/>
      </w:rPr>
    </w:lvl>
    <w:lvl w:ilvl="6">
      <w:start w:val="1"/>
      <w:numFmt w:val="decimal"/>
      <w:lvlText w:val="%1.%2.%3.%4.%5.%6.%7"/>
      <w:lvlJc w:val="left"/>
      <w:pPr>
        <w:ind w:left="5688" w:hanging="1440"/>
      </w:pPr>
      <w:rPr>
        <w:rFonts w:hint="default" w:eastAsiaTheme="majorEastAsia"/>
      </w:rPr>
    </w:lvl>
    <w:lvl w:ilvl="7">
      <w:start w:val="1"/>
      <w:numFmt w:val="decimal"/>
      <w:lvlText w:val="%1.%2.%3.%4.%5.%6.%7.%8"/>
      <w:lvlJc w:val="left"/>
      <w:pPr>
        <w:ind w:left="6396" w:hanging="1440"/>
      </w:pPr>
      <w:rPr>
        <w:rFonts w:hint="default" w:eastAsiaTheme="majorEastAsia"/>
      </w:rPr>
    </w:lvl>
    <w:lvl w:ilvl="8">
      <w:start w:val="1"/>
      <w:numFmt w:val="decimal"/>
      <w:lvlText w:val="%1.%2.%3.%4.%5.%6.%7.%8.%9"/>
      <w:lvlJc w:val="left"/>
      <w:pPr>
        <w:ind w:left="7104" w:hanging="1440"/>
      </w:pPr>
      <w:rPr>
        <w:rFonts w:hint="default" w:eastAsiaTheme="majorEastAsia"/>
      </w:rPr>
    </w:lvl>
  </w:abstractNum>
  <w:abstractNum w:abstractNumId="6" w15:restartNumberingAfterBreak="0">
    <w:nsid w:val="632C5E25"/>
    <w:multiLevelType w:val="multilevel"/>
    <w:tmpl w:val="E98C5DFA"/>
    <w:lvl w:ilvl="0">
      <w:start w:val="2"/>
      <w:numFmt w:val="decimal"/>
      <w:lvlText w:val="%1"/>
      <w:lvlJc w:val="left"/>
      <w:pPr>
        <w:ind w:left="360" w:hanging="360"/>
      </w:pPr>
      <w:rPr>
        <w:rFonts w:hint="default" w:eastAsiaTheme="majorEastAsia"/>
      </w:rPr>
    </w:lvl>
    <w:lvl w:ilvl="1">
      <w:start w:val="1"/>
      <w:numFmt w:val="decimal"/>
      <w:lvlText w:val="%1.%2"/>
      <w:lvlJc w:val="left"/>
      <w:pPr>
        <w:ind w:left="1068" w:hanging="360"/>
      </w:pPr>
      <w:rPr>
        <w:rFonts w:hint="default" w:eastAsiaTheme="majorEastAsia"/>
      </w:rPr>
    </w:lvl>
    <w:lvl w:ilvl="2">
      <w:start w:val="1"/>
      <w:numFmt w:val="decimal"/>
      <w:lvlText w:val="%1.%2.%3"/>
      <w:lvlJc w:val="left"/>
      <w:pPr>
        <w:ind w:left="2136" w:hanging="720"/>
      </w:pPr>
      <w:rPr>
        <w:rFonts w:hint="default" w:eastAsiaTheme="majorEastAsia"/>
      </w:rPr>
    </w:lvl>
    <w:lvl w:ilvl="3">
      <w:start w:val="1"/>
      <w:numFmt w:val="decimal"/>
      <w:lvlText w:val="%1.%2.%3.%4"/>
      <w:lvlJc w:val="left"/>
      <w:pPr>
        <w:ind w:left="2844" w:hanging="720"/>
      </w:pPr>
      <w:rPr>
        <w:rFonts w:hint="default" w:eastAsiaTheme="majorEastAsia"/>
      </w:rPr>
    </w:lvl>
    <w:lvl w:ilvl="4">
      <w:start w:val="1"/>
      <w:numFmt w:val="decimal"/>
      <w:lvlText w:val="%1.%2.%3.%4.%5"/>
      <w:lvlJc w:val="left"/>
      <w:pPr>
        <w:ind w:left="3912" w:hanging="1080"/>
      </w:pPr>
      <w:rPr>
        <w:rFonts w:hint="default" w:eastAsiaTheme="majorEastAsia"/>
      </w:rPr>
    </w:lvl>
    <w:lvl w:ilvl="5">
      <w:start w:val="1"/>
      <w:numFmt w:val="decimal"/>
      <w:lvlText w:val="%1.%2.%3.%4.%5.%6"/>
      <w:lvlJc w:val="left"/>
      <w:pPr>
        <w:ind w:left="4620" w:hanging="1080"/>
      </w:pPr>
      <w:rPr>
        <w:rFonts w:hint="default" w:eastAsiaTheme="majorEastAsia"/>
      </w:rPr>
    </w:lvl>
    <w:lvl w:ilvl="6">
      <w:start w:val="1"/>
      <w:numFmt w:val="decimal"/>
      <w:lvlText w:val="%1.%2.%3.%4.%5.%6.%7"/>
      <w:lvlJc w:val="left"/>
      <w:pPr>
        <w:ind w:left="5688" w:hanging="1440"/>
      </w:pPr>
      <w:rPr>
        <w:rFonts w:hint="default" w:eastAsiaTheme="majorEastAsia"/>
      </w:rPr>
    </w:lvl>
    <w:lvl w:ilvl="7">
      <w:start w:val="1"/>
      <w:numFmt w:val="decimal"/>
      <w:lvlText w:val="%1.%2.%3.%4.%5.%6.%7.%8"/>
      <w:lvlJc w:val="left"/>
      <w:pPr>
        <w:ind w:left="6396" w:hanging="1440"/>
      </w:pPr>
      <w:rPr>
        <w:rFonts w:hint="default" w:eastAsiaTheme="majorEastAsia"/>
      </w:rPr>
    </w:lvl>
    <w:lvl w:ilvl="8">
      <w:start w:val="1"/>
      <w:numFmt w:val="decimal"/>
      <w:lvlText w:val="%1.%2.%3.%4.%5.%6.%7.%8.%9"/>
      <w:lvlJc w:val="left"/>
      <w:pPr>
        <w:ind w:left="7104" w:hanging="1440"/>
      </w:pPr>
      <w:rPr>
        <w:rFonts w:hint="default" w:eastAsiaTheme="majorEastAsia"/>
      </w:rPr>
    </w:lvl>
  </w:abstractNum>
  <w:abstractNum w:abstractNumId="7" w15:restartNumberingAfterBreak="0">
    <w:nsid w:val="64D76B55"/>
    <w:multiLevelType w:val="multilevel"/>
    <w:tmpl w:val="E848A35C"/>
    <w:lvl w:ilvl="0">
      <w:start w:val="5"/>
      <w:numFmt w:val="decimal"/>
      <w:lvlText w:val="%1"/>
      <w:lvlJc w:val="left"/>
      <w:pPr>
        <w:ind w:left="360" w:hanging="360"/>
      </w:pPr>
      <w:rPr>
        <w:rFonts w:hint="default" w:eastAsiaTheme="majorEastAsia"/>
      </w:rPr>
    </w:lvl>
    <w:lvl w:ilvl="1">
      <w:start w:val="1"/>
      <w:numFmt w:val="decimal"/>
      <w:lvlText w:val="%1.%2"/>
      <w:lvlJc w:val="left"/>
      <w:pPr>
        <w:ind w:left="1068" w:hanging="360"/>
      </w:pPr>
      <w:rPr>
        <w:rFonts w:hint="default" w:eastAsiaTheme="majorEastAsia"/>
      </w:rPr>
    </w:lvl>
    <w:lvl w:ilvl="2">
      <w:start w:val="1"/>
      <w:numFmt w:val="decimal"/>
      <w:lvlText w:val="%1.%2.%3"/>
      <w:lvlJc w:val="left"/>
      <w:pPr>
        <w:ind w:left="2136" w:hanging="720"/>
      </w:pPr>
      <w:rPr>
        <w:rFonts w:hint="default" w:eastAsiaTheme="majorEastAsia"/>
      </w:rPr>
    </w:lvl>
    <w:lvl w:ilvl="3">
      <w:start w:val="1"/>
      <w:numFmt w:val="decimal"/>
      <w:lvlText w:val="%1.%2.%3.%4"/>
      <w:lvlJc w:val="left"/>
      <w:pPr>
        <w:ind w:left="2844" w:hanging="720"/>
      </w:pPr>
      <w:rPr>
        <w:rFonts w:hint="default" w:eastAsiaTheme="majorEastAsia"/>
      </w:rPr>
    </w:lvl>
    <w:lvl w:ilvl="4">
      <w:start w:val="1"/>
      <w:numFmt w:val="decimal"/>
      <w:lvlText w:val="%1.%2.%3.%4.%5"/>
      <w:lvlJc w:val="left"/>
      <w:pPr>
        <w:ind w:left="3912" w:hanging="1080"/>
      </w:pPr>
      <w:rPr>
        <w:rFonts w:hint="default" w:eastAsiaTheme="majorEastAsia"/>
      </w:rPr>
    </w:lvl>
    <w:lvl w:ilvl="5">
      <w:start w:val="1"/>
      <w:numFmt w:val="decimal"/>
      <w:lvlText w:val="%1.%2.%3.%4.%5.%6"/>
      <w:lvlJc w:val="left"/>
      <w:pPr>
        <w:ind w:left="4620" w:hanging="1080"/>
      </w:pPr>
      <w:rPr>
        <w:rFonts w:hint="default" w:eastAsiaTheme="majorEastAsia"/>
      </w:rPr>
    </w:lvl>
    <w:lvl w:ilvl="6">
      <w:start w:val="1"/>
      <w:numFmt w:val="decimal"/>
      <w:lvlText w:val="%1.%2.%3.%4.%5.%6.%7"/>
      <w:lvlJc w:val="left"/>
      <w:pPr>
        <w:ind w:left="5688" w:hanging="1440"/>
      </w:pPr>
      <w:rPr>
        <w:rFonts w:hint="default" w:eastAsiaTheme="majorEastAsia"/>
      </w:rPr>
    </w:lvl>
    <w:lvl w:ilvl="7">
      <w:start w:val="1"/>
      <w:numFmt w:val="decimal"/>
      <w:lvlText w:val="%1.%2.%3.%4.%5.%6.%7.%8"/>
      <w:lvlJc w:val="left"/>
      <w:pPr>
        <w:ind w:left="6396" w:hanging="1440"/>
      </w:pPr>
      <w:rPr>
        <w:rFonts w:hint="default" w:eastAsiaTheme="majorEastAsia"/>
      </w:rPr>
    </w:lvl>
    <w:lvl w:ilvl="8">
      <w:start w:val="1"/>
      <w:numFmt w:val="decimal"/>
      <w:lvlText w:val="%1.%2.%3.%4.%5.%6.%7.%8.%9"/>
      <w:lvlJc w:val="left"/>
      <w:pPr>
        <w:ind w:left="7104" w:hanging="1440"/>
      </w:pPr>
      <w:rPr>
        <w:rFonts w:hint="default" w:eastAsiaTheme="majorEastAsia"/>
      </w:rPr>
    </w:lvl>
  </w:abstractNum>
  <w:abstractNum w:abstractNumId="8" w15:restartNumberingAfterBreak="0">
    <w:nsid w:val="64F42B51"/>
    <w:multiLevelType w:val="multilevel"/>
    <w:tmpl w:val="0040FE50"/>
    <w:lvl w:ilvl="0">
      <w:start w:val="4"/>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9" w15:restartNumberingAfterBreak="0">
    <w:nsid w:val="77BC29DB"/>
    <w:multiLevelType w:val="multilevel"/>
    <w:tmpl w:val="D75A0EEE"/>
    <w:lvl w:ilvl="0">
      <w:start w:val="6"/>
      <w:numFmt w:val="decimal"/>
      <w:lvlText w:val="%1"/>
      <w:lvlJc w:val="left"/>
      <w:pPr>
        <w:ind w:left="360" w:hanging="360"/>
      </w:pPr>
      <w:rPr>
        <w:rFonts w:hint="default" w:eastAsiaTheme="majorEastAsia"/>
      </w:rPr>
    </w:lvl>
    <w:lvl w:ilvl="1">
      <w:start w:val="1"/>
      <w:numFmt w:val="decimal"/>
      <w:lvlText w:val="%1.%2"/>
      <w:lvlJc w:val="left"/>
      <w:pPr>
        <w:ind w:left="1068" w:hanging="360"/>
      </w:pPr>
      <w:rPr>
        <w:rFonts w:hint="default" w:eastAsiaTheme="majorEastAsia"/>
      </w:rPr>
    </w:lvl>
    <w:lvl w:ilvl="2">
      <w:start w:val="1"/>
      <w:numFmt w:val="decimal"/>
      <w:lvlText w:val="%1.%2.%3"/>
      <w:lvlJc w:val="left"/>
      <w:pPr>
        <w:ind w:left="2136" w:hanging="720"/>
      </w:pPr>
      <w:rPr>
        <w:rFonts w:hint="default" w:eastAsiaTheme="majorEastAsia"/>
      </w:rPr>
    </w:lvl>
    <w:lvl w:ilvl="3">
      <w:start w:val="1"/>
      <w:numFmt w:val="decimal"/>
      <w:lvlText w:val="%1.%2.%3.%4"/>
      <w:lvlJc w:val="left"/>
      <w:pPr>
        <w:ind w:left="2844" w:hanging="720"/>
      </w:pPr>
      <w:rPr>
        <w:rFonts w:hint="default" w:eastAsiaTheme="majorEastAsia"/>
      </w:rPr>
    </w:lvl>
    <w:lvl w:ilvl="4">
      <w:start w:val="1"/>
      <w:numFmt w:val="decimal"/>
      <w:lvlText w:val="%1.%2.%3.%4.%5"/>
      <w:lvlJc w:val="left"/>
      <w:pPr>
        <w:ind w:left="3912" w:hanging="1080"/>
      </w:pPr>
      <w:rPr>
        <w:rFonts w:hint="default" w:eastAsiaTheme="majorEastAsia"/>
      </w:rPr>
    </w:lvl>
    <w:lvl w:ilvl="5">
      <w:start w:val="1"/>
      <w:numFmt w:val="decimal"/>
      <w:lvlText w:val="%1.%2.%3.%4.%5.%6"/>
      <w:lvlJc w:val="left"/>
      <w:pPr>
        <w:ind w:left="4620" w:hanging="1080"/>
      </w:pPr>
      <w:rPr>
        <w:rFonts w:hint="default" w:eastAsiaTheme="majorEastAsia"/>
      </w:rPr>
    </w:lvl>
    <w:lvl w:ilvl="6">
      <w:start w:val="1"/>
      <w:numFmt w:val="decimal"/>
      <w:lvlText w:val="%1.%2.%3.%4.%5.%6.%7"/>
      <w:lvlJc w:val="left"/>
      <w:pPr>
        <w:ind w:left="5688" w:hanging="1440"/>
      </w:pPr>
      <w:rPr>
        <w:rFonts w:hint="default" w:eastAsiaTheme="majorEastAsia"/>
      </w:rPr>
    </w:lvl>
    <w:lvl w:ilvl="7">
      <w:start w:val="1"/>
      <w:numFmt w:val="decimal"/>
      <w:lvlText w:val="%1.%2.%3.%4.%5.%6.%7.%8"/>
      <w:lvlJc w:val="left"/>
      <w:pPr>
        <w:ind w:left="6396" w:hanging="1440"/>
      </w:pPr>
      <w:rPr>
        <w:rFonts w:hint="default" w:eastAsiaTheme="majorEastAsia"/>
      </w:rPr>
    </w:lvl>
    <w:lvl w:ilvl="8">
      <w:start w:val="1"/>
      <w:numFmt w:val="decimal"/>
      <w:lvlText w:val="%1.%2.%3.%4.%5.%6.%7.%8.%9"/>
      <w:lvlJc w:val="left"/>
      <w:pPr>
        <w:ind w:left="7104" w:hanging="1440"/>
      </w:pPr>
      <w:rPr>
        <w:rFonts w:hint="default" w:eastAsiaTheme="majorEastAsia"/>
      </w:rPr>
    </w:lvl>
  </w:abstractNum>
  <w:abstractNum w:abstractNumId="10" w15:restartNumberingAfterBreak="0">
    <w:nsid w:val="7B14077C"/>
    <w:multiLevelType w:val="hybridMultilevel"/>
    <w:tmpl w:val="93DE4BC2"/>
    <w:lvl w:ilvl="0" w:tplc="2F8209E2">
      <w:numFmt w:val="bullet"/>
      <w:lvlText w:val=""/>
      <w:lvlJc w:val="left"/>
      <w:pPr>
        <w:ind w:left="720" w:hanging="360"/>
      </w:pPr>
      <w:rPr>
        <w:rFonts w:hint="default" w:ascii="Symbol" w:hAnsi="Symbol" w:eastAsiaTheme="minorHAnsi" w:cstheme="minorBidi"/>
      </w:rPr>
    </w:lvl>
    <w:lvl w:ilvl="1" w:tplc="10000003">
      <w:start w:val="1"/>
      <w:numFmt w:val="bullet"/>
      <w:lvlText w:val="o"/>
      <w:lvlJc w:val="left"/>
      <w:pPr>
        <w:ind w:left="1440" w:hanging="360"/>
      </w:pPr>
      <w:rPr>
        <w:rFonts w:hint="default" w:ascii="Courier New" w:hAnsi="Courier New" w:cs="Courier New"/>
      </w:rPr>
    </w:lvl>
    <w:lvl w:ilvl="2" w:tplc="10000005" w:tentative="1">
      <w:start w:val="1"/>
      <w:numFmt w:val="bullet"/>
      <w:lvlText w:val=""/>
      <w:lvlJc w:val="left"/>
      <w:pPr>
        <w:ind w:left="2160" w:hanging="360"/>
      </w:pPr>
      <w:rPr>
        <w:rFonts w:hint="default" w:ascii="Wingdings" w:hAnsi="Wingdings"/>
      </w:rPr>
    </w:lvl>
    <w:lvl w:ilvl="3" w:tplc="10000001" w:tentative="1">
      <w:start w:val="1"/>
      <w:numFmt w:val="bullet"/>
      <w:lvlText w:val=""/>
      <w:lvlJc w:val="left"/>
      <w:pPr>
        <w:ind w:left="2880" w:hanging="360"/>
      </w:pPr>
      <w:rPr>
        <w:rFonts w:hint="default" w:ascii="Symbol" w:hAnsi="Symbol"/>
      </w:rPr>
    </w:lvl>
    <w:lvl w:ilvl="4" w:tplc="10000003" w:tentative="1">
      <w:start w:val="1"/>
      <w:numFmt w:val="bullet"/>
      <w:lvlText w:val="o"/>
      <w:lvlJc w:val="left"/>
      <w:pPr>
        <w:ind w:left="3600" w:hanging="360"/>
      </w:pPr>
      <w:rPr>
        <w:rFonts w:hint="default" w:ascii="Courier New" w:hAnsi="Courier New" w:cs="Courier New"/>
      </w:rPr>
    </w:lvl>
    <w:lvl w:ilvl="5" w:tplc="10000005" w:tentative="1">
      <w:start w:val="1"/>
      <w:numFmt w:val="bullet"/>
      <w:lvlText w:val=""/>
      <w:lvlJc w:val="left"/>
      <w:pPr>
        <w:ind w:left="4320" w:hanging="360"/>
      </w:pPr>
      <w:rPr>
        <w:rFonts w:hint="default" w:ascii="Wingdings" w:hAnsi="Wingdings"/>
      </w:rPr>
    </w:lvl>
    <w:lvl w:ilvl="6" w:tplc="10000001" w:tentative="1">
      <w:start w:val="1"/>
      <w:numFmt w:val="bullet"/>
      <w:lvlText w:val=""/>
      <w:lvlJc w:val="left"/>
      <w:pPr>
        <w:ind w:left="5040" w:hanging="360"/>
      </w:pPr>
      <w:rPr>
        <w:rFonts w:hint="default" w:ascii="Symbol" w:hAnsi="Symbol"/>
      </w:rPr>
    </w:lvl>
    <w:lvl w:ilvl="7" w:tplc="10000003" w:tentative="1">
      <w:start w:val="1"/>
      <w:numFmt w:val="bullet"/>
      <w:lvlText w:val="o"/>
      <w:lvlJc w:val="left"/>
      <w:pPr>
        <w:ind w:left="5760" w:hanging="360"/>
      </w:pPr>
      <w:rPr>
        <w:rFonts w:hint="default" w:ascii="Courier New" w:hAnsi="Courier New" w:cs="Courier New"/>
      </w:rPr>
    </w:lvl>
    <w:lvl w:ilvl="8" w:tplc="10000005" w:tentative="1">
      <w:start w:val="1"/>
      <w:numFmt w:val="bullet"/>
      <w:lvlText w:val=""/>
      <w:lvlJc w:val="left"/>
      <w:pPr>
        <w:ind w:left="6480" w:hanging="360"/>
      </w:pPr>
      <w:rPr>
        <w:rFonts w:hint="default" w:ascii="Wingdings" w:hAnsi="Wingdings"/>
      </w:rPr>
    </w:lvl>
  </w:abstractNum>
  <w:num w:numId="1" w16cid:durableId="915094456">
    <w:abstractNumId w:val="4"/>
  </w:num>
  <w:num w:numId="2" w16cid:durableId="1288077082">
    <w:abstractNumId w:val="6"/>
  </w:num>
  <w:num w:numId="3" w16cid:durableId="1697193962">
    <w:abstractNumId w:val="8"/>
  </w:num>
  <w:num w:numId="4" w16cid:durableId="1401516076">
    <w:abstractNumId w:val="7"/>
  </w:num>
  <w:num w:numId="5" w16cid:durableId="294679520">
    <w:abstractNumId w:val="9"/>
  </w:num>
  <w:num w:numId="6" w16cid:durableId="759372715">
    <w:abstractNumId w:val="5"/>
  </w:num>
  <w:num w:numId="7" w16cid:durableId="1091706551">
    <w:abstractNumId w:val="10"/>
  </w:num>
  <w:num w:numId="8" w16cid:durableId="796141461">
    <w:abstractNumId w:val="1"/>
  </w:num>
  <w:num w:numId="9" w16cid:durableId="1208375018">
    <w:abstractNumId w:val="0"/>
  </w:num>
  <w:num w:numId="10" w16cid:durableId="1918324035">
    <w:abstractNumId w:val="3"/>
  </w:num>
  <w:num w:numId="11" w16cid:durableId="1316453495">
    <w:abstractNumId w:val="2"/>
  </w:num>
  <w:numIdMacAtCleanup w:val="9"/>
</w:numbering>
</file>

<file path=word/people.xml><?xml version="1.0" encoding="utf-8"?>
<w15:people xmlns:mc="http://schemas.openxmlformats.org/markup-compatibility/2006" xmlns:w15="http://schemas.microsoft.com/office/word/2012/wordml" mc:Ignorable="w15"/>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displayBackgroundShape/>
  <w:trackRevisions w:val="fals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987"/>
    <w:rsid w:val="00000416"/>
    <w:rsid w:val="000006A9"/>
    <w:rsid w:val="00000A24"/>
    <w:rsid w:val="00000B75"/>
    <w:rsid w:val="00000C2A"/>
    <w:rsid w:val="00000EF3"/>
    <w:rsid w:val="00001213"/>
    <w:rsid w:val="00001A4C"/>
    <w:rsid w:val="00002439"/>
    <w:rsid w:val="00002953"/>
    <w:rsid w:val="00002AAE"/>
    <w:rsid w:val="00003136"/>
    <w:rsid w:val="00003378"/>
    <w:rsid w:val="000037D8"/>
    <w:rsid w:val="00003FDE"/>
    <w:rsid w:val="00004CC5"/>
    <w:rsid w:val="00004EFB"/>
    <w:rsid w:val="00005756"/>
    <w:rsid w:val="00005C88"/>
    <w:rsid w:val="00006A02"/>
    <w:rsid w:val="00006DA4"/>
    <w:rsid w:val="0001068D"/>
    <w:rsid w:val="000110BF"/>
    <w:rsid w:val="00011113"/>
    <w:rsid w:val="000111DB"/>
    <w:rsid w:val="00011FF8"/>
    <w:rsid w:val="000125FE"/>
    <w:rsid w:val="00012602"/>
    <w:rsid w:val="000127D8"/>
    <w:rsid w:val="000129B9"/>
    <w:rsid w:val="00012E5D"/>
    <w:rsid w:val="00012FB4"/>
    <w:rsid w:val="0001328B"/>
    <w:rsid w:val="0001394A"/>
    <w:rsid w:val="00013D5E"/>
    <w:rsid w:val="00014640"/>
    <w:rsid w:val="00014AD1"/>
    <w:rsid w:val="00014E53"/>
    <w:rsid w:val="00014FB1"/>
    <w:rsid w:val="000156CB"/>
    <w:rsid w:val="00016764"/>
    <w:rsid w:val="000167E2"/>
    <w:rsid w:val="00016896"/>
    <w:rsid w:val="00017750"/>
    <w:rsid w:val="0001785D"/>
    <w:rsid w:val="0001798C"/>
    <w:rsid w:val="0002045D"/>
    <w:rsid w:val="00022181"/>
    <w:rsid w:val="00023032"/>
    <w:rsid w:val="00023309"/>
    <w:rsid w:val="00023E21"/>
    <w:rsid w:val="00024D00"/>
    <w:rsid w:val="00024F16"/>
    <w:rsid w:val="00025263"/>
    <w:rsid w:val="0002530E"/>
    <w:rsid w:val="00025E3E"/>
    <w:rsid w:val="000263D9"/>
    <w:rsid w:val="00026956"/>
    <w:rsid w:val="000269A8"/>
    <w:rsid w:val="000271C2"/>
    <w:rsid w:val="00027CDA"/>
    <w:rsid w:val="00030391"/>
    <w:rsid w:val="0003060B"/>
    <w:rsid w:val="000315B2"/>
    <w:rsid w:val="00032311"/>
    <w:rsid w:val="00032691"/>
    <w:rsid w:val="00032AF0"/>
    <w:rsid w:val="00032D51"/>
    <w:rsid w:val="000331C9"/>
    <w:rsid w:val="00033A4E"/>
    <w:rsid w:val="00033C93"/>
    <w:rsid w:val="000341EA"/>
    <w:rsid w:val="00034377"/>
    <w:rsid w:val="000348D3"/>
    <w:rsid w:val="00034B02"/>
    <w:rsid w:val="00035B6C"/>
    <w:rsid w:val="00035E7A"/>
    <w:rsid w:val="0003674D"/>
    <w:rsid w:val="0003711A"/>
    <w:rsid w:val="00037ADE"/>
    <w:rsid w:val="00037DD9"/>
    <w:rsid w:val="00037F12"/>
    <w:rsid w:val="00040071"/>
    <w:rsid w:val="00040636"/>
    <w:rsid w:val="000407FF"/>
    <w:rsid w:val="0004083E"/>
    <w:rsid w:val="00040926"/>
    <w:rsid w:val="00040BCC"/>
    <w:rsid w:val="000410B7"/>
    <w:rsid w:val="000411A6"/>
    <w:rsid w:val="000416FA"/>
    <w:rsid w:val="00041F9F"/>
    <w:rsid w:val="0004278F"/>
    <w:rsid w:val="000434BD"/>
    <w:rsid w:val="0004449A"/>
    <w:rsid w:val="00044755"/>
    <w:rsid w:val="00044C8F"/>
    <w:rsid w:val="0004566E"/>
    <w:rsid w:val="000457A5"/>
    <w:rsid w:val="0004593C"/>
    <w:rsid w:val="000459A3"/>
    <w:rsid w:val="00045BB3"/>
    <w:rsid w:val="00045BD1"/>
    <w:rsid w:val="0004683D"/>
    <w:rsid w:val="00046A9A"/>
    <w:rsid w:val="00046F59"/>
    <w:rsid w:val="000478A5"/>
    <w:rsid w:val="00047AE1"/>
    <w:rsid w:val="00047ECB"/>
    <w:rsid w:val="0005008C"/>
    <w:rsid w:val="000501AD"/>
    <w:rsid w:val="0005032F"/>
    <w:rsid w:val="0005034D"/>
    <w:rsid w:val="00050C3C"/>
    <w:rsid w:val="00050DE4"/>
    <w:rsid w:val="00051BBC"/>
    <w:rsid w:val="00051E79"/>
    <w:rsid w:val="000520F0"/>
    <w:rsid w:val="000523F3"/>
    <w:rsid w:val="00052909"/>
    <w:rsid w:val="00052CE2"/>
    <w:rsid w:val="00052EED"/>
    <w:rsid w:val="00053084"/>
    <w:rsid w:val="000538DE"/>
    <w:rsid w:val="00053A5F"/>
    <w:rsid w:val="00053A74"/>
    <w:rsid w:val="0005467D"/>
    <w:rsid w:val="00054721"/>
    <w:rsid w:val="00054977"/>
    <w:rsid w:val="00055601"/>
    <w:rsid w:val="00055A08"/>
    <w:rsid w:val="00055A80"/>
    <w:rsid w:val="00055EB2"/>
    <w:rsid w:val="00056F03"/>
    <w:rsid w:val="000578B7"/>
    <w:rsid w:val="00057926"/>
    <w:rsid w:val="00057AC6"/>
    <w:rsid w:val="000601BC"/>
    <w:rsid w:val="00060667"/>
    <w:rsid w:val="00061655"/>
    <w:rsid w:val="0006182B"/>
    <w:rsid w:val="00062632"/>
    <w:rsid w:val="00062BF2"/>
    <w:rsid w:val="00062E78"/>
    <w:rsid w:val="00063336"/>
    <w:rsid w:val="0006460D"/>
    <w:rsid w:val="00064EF7"/>
    <w:rsid w:val="00064F81"/>
    <w:rsid w:val="00064FAA"/>
    <w:rsid w:val="00064FAB"/>
    <w:rsid w:val="00064FBD"/>
    <w:rsid w:val="00065421"/>
    <w:rsid w:val="0006559D"/>
    <w:rsid w:val="00065634"/>
    <w:rsid w:val="00065978"/>
    <w:rsid w:val="00066295"/>
    <w:rsid w:val="000665E4"/>
    <w:rsid w:val="000669F0"/>
    <w:rsid w:val="00066BA1"/>
    <w:rsid w:val="00066F99"/>
    <w:rsid w:val="00067597"/>
    <w:rsid w:val="000677EA"/>
    <w:rsid w:val="00070592"/>
    <w:rsid w:val="00070748"/>
    <w:rsid w:val="00070986"/>
    <w:rsid w:val="0007162E"/>
    <w:rsid w:val="00071AD9"/>
    <w:rsid w:val="00071E7E"/>
    <w:rsid w:val="00072548"/>
    <w:rsid w:val="00072A33"/>
    <w:rsid w:val="00072AF5"/>
    <w:rsid w:val="00072E87"/>
    <w:rsid w:val="000737B4"/>
    <w:rsid w:val="00073A17"/>
    <w:rsid w:val="00074319"/>
    <w:rsid w:val="00074C0E"/>
    <w:rsid w:val="00074F21"/>
    <w:rsid w:val="00074FBB"/>
    <w:rsid w:val="000759DF"/>
    <w:rsid w:val="00075F4B"/>
    <w:rsid w:val="000765D7"/>
    <w:rsid w:val="0007726A"/>
    <w:rsid w:val="000774BE"/>
    <w:rsid w:val="000775C2"/>
    <w:rsid w:val="00080556"/>
    <w:rsid w:val="0008089D"/>
    <w:rsid w:val="0008096B"/>
    <w:rsid w:val="00082A8F"/>
    <w:rsid w:val="00083159"/>
    <w:rsid w:val="00083BEA"/>
    <w:rsid w:val="0008429B"/>
    <w:rsid w:val="00084F35"/>
    <w:rsid w:val="00085313"/>
    <w:rsid w:val="00085387"/>
    <w:rsid w:val="0008567B"/>
    <w:rsid w:val="00085DE1"/>
    <w:rsid w:val="00085E52"/>
    <w:rsid w:val="00085E98"/>
    <w:rsid w:val="0008682A"/>
    <w:rsid w:val="00086A29"/>
    <w:rsid w:val="00086DF4"/>
    <w:rsid w:val="00086F99"/>
    <w:rsid w:val="00087B29"/>
    <w:rsid w:val="00087FA0"/>
    <w:rsid w:val="000901BF"/>
    <w:rsid w:val="000915CE"/>
    <w:rsid w:val="00092567"/>
    <w:rsid w:val="00092884"/>
    <w:rsid w:val="00092BBD"/>
    <w:rsid w:val="00092DF8"/>
    <w:rsid w:val="00093082"/>
    <w:rsid w:val="000933D3"/>
    <w:rsid w:val="00093DB4"/>
    <w:rsid w:val="00093FD4"/>
    <w:rsid w:val="000948C1"/>
    <w:rsid w:val="00094DC0"/>
    <w:rsid w:val="00094E32"/>
    <w:rsid w:val="0009703C"/>
    <w:rsid w:val="000971ED"/>
    <w:rsid w:val="00097278"/>
    <w:rsid w:val="00097488"/>
    <w:rsid w:val="00097E82"/>
    <w:rsid w:val="000A0211"/>
    <w:rsid w:val="000A0281"/>
    <w:rsid w:val="000A0FDF"/>
    <w:rsid w:val="000A1C78"/>
    <w:rsid w:val="000A22A0"/>
    <w:rsid w:val="000A2342"/>
    <w:rsid w:val="000A256B"/>
    <w:rsid w:val="000A2714"/>
    <w:rsid w:val="000A2C0E"/>
    <w:rsid w:val="000A3252"/>
    <w:rsid w:val="000A47D7"/>
    <w:rsid w:val="000A4857"/>
    <w:rsid w:val="000A4A11"/>
    <w:rsid w:val="000A4BC2"/>
    <w:rsid w:val="000A5A8D"/>
    <w:rsid w:val="000A6C5F"/>
    <w:rsid w:val="000A7677"/>
    <w:rsid w:val="000A78CB"/>
    <w:rsid w:val="000B03EC"/>
    <w:rsid w:val="000B0857"/>
    <w:rsid w:val="000B0BAC"/>
    <w:rsid w:val="000B0CB4"/>
    <w:rsid w:val="000B12D3"/>
    <w:rsid w:val="000B16E5"/>
    <w:rsid w:val="000B1AAE"/>
    <w:rsid w:val="000B1E27"/>
    <w:rsid w:val="000B23B0"/>
    <w:rsid w:val="000B2635"/>
    <w:rsid w:val="000B2A70"/>
    <w:rsid w:val="000B2A8C"/>
    <w:rsid w:val="000B2C1A"/>
    <w:rsid w:val="000B2F15"/>
    <w:rsid w:val="000B36BC"/>
    <w:rsid w:val="000B375C"/>
    <w:rsid w:val="000B3BFC"/>
    <w:rsid w:val="000B3E96"/>
    <w:rsid w:val="000B419A"/>
    <w:rsid w:val="000B44F1"/>
    <w:rsid w:val="000B46E4"/>
    <w:rsid w:val="000B4956"/>
    <w:rsid w:val="000B4EB6"/>
    <w:rsid w:val="000B56FA"/>
    <w:rsid w:val="000B582C"/>
    <w:rsid w:val="000B6D4A"/>
    <w:rsid w:val="000B7157"/>
    <w:rsid w:val="000C00EC"/>
    <w:rsid w:val="000C1368"/>
    <w:rsid w:val="000C1AAF"/>
    <w:rsid w:val="000C1C34"/>
    <w:rsid w:val="000C1EF6"/>
    <w:rsid w:val="000C22B1"/>
    <w:rsid w:val="000C23C0"/>
    <w:rsid w:val="000C3F3B"/>
    <w:rsid w:val="000C565E"/>
    <w:rsid w:val="000C59D9"/>
    <w:rsid w:val="000C67BB"/>
    <w:rsid w:val="000C7928"/>
    <w:rsid w:val="000C7EAA"/>
    <w:rsid w:val="000D01EF"/>
    <w:rsid w:val="000D0EBF"/>
    <w:rsid w:val="000D111F"/>
    <w:rsid w:val="000D1A39"/>
    <w:rsid w:val="000D2491"/>
    <w:rsid w:val="000D338E"/>
    <w:rsid w:val="000D351A"/>
    <w:rsid w:val="000D3774"/>
    <w:rsid w:val="000D3C44"/>
    <w:rsid w:val="000D3E73"/>
    <w:rsid w:val="000D4511"/>
    <w:rsid w:val="000D4BCC"/>
    <w:rsid w:val="000D4C5D"/>
    <w:rsid w:val="000D5002"/>
    <w:rsid w:val="000D56B4"/>
    <w:rsid w:val="000D59D1"/>
    <w:rsid w:val="000D5F6E"/>
    <w:rsid w:val="000D6202"/>
    <w:rsid w:val="000D68CB"/>
    <w:rsid w:val="000E00A9"/>
    <w:rsid w:val="000E10B7"/>
    <w:rsid w:val="000E1E73"/>
    <w:rsid w:val="000E1FA6"/>
    <w:rsid w:val="000E2CB2"/>
    <w:rsid w:val="000E3845"/>
    <w:rsid w:val="000E3A80"/>
    <w:rsid w:val="000E3BCC"/>
    <w:rsid w:val="000E3F7F"/>
    <w:rsid w:val="000E45C1"/>
    <w:rsid w:val="000E4E17"/>
    <w:rsid w:val="000E6119"/>
    <w:rsid w:val="000E6B61"/>
    <w:rsid w:val="000E6E65"/>
    <w:rsid w:val="000E6ECB"/>
    <w:rsid w:val="000E7102"/>
    <w:rsid w:val="000F03FA"/>
    <w:rsid w:val="000F07C6"/>
    <w:rsid w:val="000F11A7"/>
    <w:rsid w:val="000F1555"/>
    <w:rsid w:val="000F24CF"/>
    <w:rsid w:val="000F2587"/>
    <w:rsid w:val="000F387A"/>
    <w:rsid w:val="000F3A3A"/>
    <w:rsid w:val="000F3C63"/>
    <w:rsid w:val="000F3C66"/>
    <w:rsid w:val="000F42D6"/>
    <w:rsid w:val="000F4625"/>
    <w:rsid w:val="000F480C"/>
    <w:rsid w:val="000F4BEF"/>
    <w:rsid w:val="000F4F5A"/>
    <w:rsid w:val="000F536E"/>
    <w:rsid w:val="000F5816"/>
    <w:rsid w:val="000F5B47"/>
    <w:rsid w:val="000F618C"/>
    <w:rsid w:val="000F667C"/>
    <w:rsid w:val="000F6BC1"/>
    <w:rsid w:val="000F6CF1"/>
    <w:rsid w:val="000F71A7"/>
    <w:rsid w:val="0010069D"/>
    <w:rsid w:val="00100B16"/>
    <w:rsid w:val="00101CB7"/>
    <w:rsid w:val="001028AE"/>
    <w:rsid w:val="00102957"/>
    <w:rsid w:val="00102A13"/>
    <w:rsid w:val="00102CFB"/>
    <w:rsid w:val="00102F9A"/>
    <w:rsid w:val="001030CC"/>
    <w:rsid w:val="001033D8"/>
    <w:rsid w:val="00103479"/>
    <w:rsid w:val="00103AE5"/>
    <w:rsid w:val="00104409"/>
    <w:rsid w:val="00104EF1"/>
    <w:rsid w:val="00105E2D"/>
    <w:rsid w:val="0010670B"/>
    <w:rsid w:val="00106D6B"/>
    <w:rsid w:val="00110498"/>
    <w:rsid w:val="001107D1"/>
    <w:rsid w:val="00111063"/>
    <w:rsid w:val="00111B30"/>
    <w:rsid w:val="0011280D"/>
    <w:rsid w:val="00112BB6"/>
    <w:rsid w:val="00113BF0"/>
    <w:rsid w:val="00113D18"/>
    <w:rsid w:val="001142A3"/>
    <w:rsid w:val="00114360"/>
    <w:rsid w:val="00114C12"/>
    <w:rsid w:val="00114D1D"/>
    <w:rsid w:val="00115085"/>
    <w:rsid w:val="001154ED"/>
    <w:rsid w:val="00116156"/>
    <w:rsid w:val="001165E0"/>
    <w:rsid w:val="00116D25"/>
    <w:rsid w:val="00116FB2"/>
    <w:rsid w:val="00116FB8"/>
    <w:rsid w:val="00117229"/>
    <w:rsid w:val="00117767"/>
    <w:rsid w:val="00117994"/>
    <w:rsid w:val="001209C1"/>
    <w:rsid w:val="00120B36"/>
    <w:rsid w:val="00121BB4"/>
    <w:rsid w:val="00121F95"/>
    <w:rsid w:val="00121F97"/>
    <w:rsid w:val="0012247E"/>
    <w:rsid w:val="00122AC2"/>
    <w:rsid w:val="00122C04"/>
    <w:rsid w:val="00122DBE"/>
    <w:rsid w:val="00123318"/>
    <w:rsid w:val="00124452"/>
    <w:rsid w:val="00124A14"/>
    <w:rsid w:val="00124A77"/>
    <w:rsid w:val="00124D3E"/>
    <w:rsid w:val="001255A6"/>
    <w:rsid w:val="001256E0"/>
    <w:rsid w:val="001259AA"/>
    <w:rsid w:val="001265CA"/>
    <w:rsid w:val="00126FC5"/>
    <w:rsid w:val="00127266"/>
    <w:rsid w:val="00127620"/>
    <w:rsid w:val="001279D2"/>
    <w:rsid w:val="00127C1B"/>
    <w:rsid w:val="00130A37"/>
    <w:rsid w:val="00130FDD"/>
    <w:rsid w:val="00131374"/>
    <w:rsid w:val="00131BF9"/>
    <w:rsid w:val="00132946"/>
    <w:rsid w:val="00132BD4"/>
    <w:rsid w:val="00132BE5"/>
    <w:rsid w:val="001338F6"/>
    <w:rsid w:val="0013407A"/>
    <w:rsid w:val="001340B7"/>
    <w:rsid w:val="001343AE"/>
    <w:rsid w:val="00134E50"/>
    <w:rsid w:val="00135286"/>
    <w:rsid w:val="00136DC3"/>
    <w:rsid w:val="00136E2A"/>
    <w:rsid w:val="001377D0"/>
    <w:rsid w:val="00137B6B"/>
    <w:rsid w:val="001401B9"/>
    <w:rsid w:val="001403F3"/>
    <w:rsid w:val="00140581"/>
    <w:rsid w:val="001409AC"/>
    <w:rsid w:val="00141B9D"/>
    <w:rsid w:val="00141C88"/>
    <w:rsid w:val="00141DC5"/>
    <w:rsid w:val="00142958"/>
    <w:rsid w:val="00142E1A"/>
    <w:rsid w:val="00144268"/>
    <w:rsid w:val="00144271"/>
    <w:rsid w:val="001459F5"/>
    <w:rsid w:val="00146C5B"/>
    <w:rsid w:val="00146F9A"/>
    <w:rsid w:val="0014701B"/>
    <w:rsid w:val="00147273"/>
    <w:rsid w:val="00147638"/>
    <w:rsid w:val="00150560"/>
    <w:rsid w:val="0015127D"/>
    <w:rsid w:val="00151536"/>
    <w:rsid w:val="001519EB"/>
    <w:rsid w:val="00151B23"/>
    <w:rsid w:val="0015212C"/>
    <w:rsid w:val="001524C0"/>
    <w:rsid w:val="00152DF4"/>
    <w:rsid w:val="00152E79"/>
    <w:rsid w:val="0015342C"/>
    <w:rsid w:val="001538A3"/>
    <w:rsid w:val="00153A36"/>
    <w:rsid w:val="001542EF"/>
    <w:rsid w:val="00154EF4"/>
    <w:rsid w:val="00154FCF"/>
    <w:rsid w:val="001562AA"/>
    <w:rsid w:val="001565BF"/>
    <w:rsid w:val="001568E5"/>
    <w:rsid w:val="00156948"/>
    <w:rsid w:val="00156CFB"/>
    <w:rsid w:val="00156F31"/>
    <w:rsid w:val="00156FBA"/>
    <w:rsid w:val="00157245"/>
    <w:rsid w:val="00157A59"/>
    <w:rsid w:val="001600E7"/>
    <w:rsid w:val="001603F1"/>
    <w:rsid w:val="0016046D"/>
    <w:rsid w:val="001609DE"/>
    <w:rsid w:val="0016111D"/>
    <w:rsid w:val="0016127B"/>
    <w:rsid w:val="0016288A"/>
    <w:rsid w:val="00162D1A"/>
    <w:rsid w:val="00162EF7"/>
    <w:rsid w:val="001633F7"/>
    <w:rsid w:val="00163757"/>
    <w:rsid w:val="00163F1E"/>
    <w:rsid w:val="0016432F"/>
    <w:rsid w:val="0016532E"/>
    <w:rsid w:val="00166371"/>
    <w:rsid w:val="00166387"/>
    <w:rsid w:val="001664F0"/>
    <w:rsid w:val="00166731"/>
    <w:rsid w:val="00166897"/>
    <w:rsid w:val="0016788C"/>
    <w:rsid w:val="00167CFF"/>
    <w:rsid w:val="0017003A"/>
    <w:rsid w:val="00170321"/>
    <w:rsid w:val="00170689"/>
    <w:rsid w:val="001706A6"/>
    <w:rsid w:val="00170EDE"/>
    <w:rsid w:val="00171967"/>
    <w:rsid w:val="00171A7A"/>
    <w:rsid w:val="00171FB8"/>
    <w:rsid w:val="00172593"/>
    <w:rsid w:val="001727C3"/>
    <w:rsid w:val="00172CB2"/>
    <w:rsid w:val="00172F58"/>
    <w:rsid w:val="0017323F"/>
    <w:rsid w:val="0017371E"/>
    <w:rsid w:val="00173D05"/>
    <w:rsid w:val="00173F01"/>
    <w:rsid w:val="00174917"/>
    <w:rsid w:val="00174B94"/>
    <w:rsid w:val="00174BFB"/>
    <w:rsid w:val="00174C16"/>
    <w:rsid w:val="00174D1C"/>
    <w:rsid w:val="00175016"/>
    <w:rsid w:val="001752EA"/>
    <w:rsid w:val="001756BF"/>
    <w:rsid w:val="001761F6"/>
    <w:rsid w:val="00176666"/>
    <w:rsid w:val="0017713A"/>
    <w:rsid w:val="00177E38"/>
    <w:rsid w:val="00177E45"/>
    <w:rsid w:val="001808EF"/>
    <w:rsid w:val="001812EF"/>
    <w:rsid w:val="0018188E"/>
    <w:rsid w:val="00181A8C"/>
    <w:rsid w:val="001828D9"/>
    <w:rsid w:val="00182B6B"/>
    <w:rsid w:val="00182F2C"/>
    <w:rsid w:val="00183A9F"/>
    <w:rsid w:val="00184388"/>
    <w:rsid w:val="00184713"/>
    <w:rsid w:val="001857DC"/>
    <w:rsid w:val="00185F9F"/>
    <w:rsid w:val="001863D2"/>
    <w:rsid w:val="0018740E"/>
    <w:rsid w:val="00187E00"/>
    <w:rsid w:val="00187F73"/>
    <w:rsid w:val="00190643"/>
    <w:rsid w:val="001906CD"/>
    <w:rsid w:val="0019179E"/>
    <w:rsid w:val="00191D71"/>
    <w:rsid w:val="00192131"/>
    <w:rsid w:val="00192ACE"/>
    <w:rsid w:val="001933E7"/>
    <w:rsid w:val="00193F31"/>
    <w:rsid w:val="001943CB"/>
    <w:rsid w:val="001945B9"/>
    <w:rsid w:val="00194E8D"/>
    <w:rsid w:val="0019669D"/>
    <w:rsid w:val="00196AE0"/>
    <w:rsid w:val="00196E60"/>
    <w:rsid w:val="00196F20"/>
    <w:rsid w:val="001975BE"/>
    <w:rsid w:val="001977BD"/>
    <w:rsid w:val="001978E1"/>
    <w:rsid w:val="00197940"/>
    <w:rsid w:val="001A0008"/>
    <w:rsid w:val="001A0371"/>
    <w:rsid w:val="001A070D"/>
    <w:rsid w:val="001A0A25"/>
    <w:rsid w:val="001A0AA9"/>
    <w:rsid w:val="001A0B68"/>
    <w:rsid w:val="001A0CB6"/>
    <w:rsid w:val="001A120F"/>
    <w:rsid w:val="001A17D4"/>
    <w:rsid w:val="001A314C"/>
    <w:rsid w:val="001A339F"/>
    <w:rsid w:val="001A348F"/>
    <w:rsid w:val="001A355C"/>
    <w:rsid w:val="001A3DDE"/>
    <w:rsid w:val="001A45C4"/>
    <w:rsid w:val="001A4668"/>
    <w:rsid w:val="001A4800"/>
    <w:rsid w:val="001A4812"/>
    <w:rsid w:val="001A4B71"/>
    <w:rsid w:val="001A4F2D"/>
    <w:rsid w:val="001A5D7F"/>
    <w:rsid w:val="001A63A9"/>
    <w:rsid w:val="001A6546"/>
    <w:rsid w:val="001A65B3"/>
    <w:rsid w:val="001A6DA9"/>
    <w:rsid w:val="001A7547"/>
    <w:rsid w:val="001A7AA0"/>
    <w:rsid w:val="001A7E2B"/>
    <w:rsid w:val="001B0327"/>
    <w:rsid w:val="001B067E"/>
    <w:rsid w:val="001B0C36"/>
    <w:rsid w:val="001B0C55"/>
    <w:rsid w:val="001B17F4"/>
    <w:rsid w:val="001B1A49"/>
    <w:rsid w:val="001B2B26"/>
    <w:rsid w:val="001B2C4C"/>
    <w:rsid w:val="001B3389"/>
    <w:rsid w:val="001B4568"/>
    <w:rsid w:val="001B48CD"/>
    <w:rsid w:val="001B4E2A"/>
    <w:rsid w:val="001B558B"/>
    <w:rsid w:val="001B5775"/>
    <w:rsid w:val="001B597B"/>
    <w:rsid w:val="001B5F8E"/>
    <w:rsid w:val="001B698F"/>
    <w:rsid w:val="001B6C72"/>
    <w:rsid w:val="001B7540"/>
    <w:rsid w:val="001B78CB"/>
    <w:rsid w:val="001B7BCF"/>
    <w:rsid w:val="001B7F07"/>
    <w:rsid w:val="001B7F79"/>
    <w:rsid w:val="001C0481"/>
    <w:rsid w:val="001C0864"/>
    <w:rsid w:val="001C0911"/>
    <w:rsid w:val="001C0B66"/>
    <w:rsid w:val="001C0BA1"/>
    <w:rsid w:val="001C1196"/>
    <w:rsid w:val="001C14AB"/>
    <w:rsid w:val="001C182C"/>
    <w:rsid w:val="001C1892"/>
    <w:rsid w:val="001C244B"/>
    <w:rsid w:val="001C2546"/>
    <w:rsid w:val="001C2983"/>
    <w:rsid w:val="001C2A65"/>
    <w:rsid w:val="001C2DD3"/>
    <w:rsid w:val="001C334E"/>
    <w:rsid w:val="001C361E"/>
    <w:rsid w:val="001C3764"/>
    <w:rsid w:val="001C4186"/>
    <w:rsid w:val="001C423A"/>
    <w:rsid w:val="001C44CA"/>
    <w:rsid w:val="001C5158"/>
    <w:rsid w:val="001C616A"/>
    <w:rsid w:val="001C63FE"/>
    <w:rsid w:val="001C73DB"/>
    <w:rsid w:val="001C7473"/>
    <w:rsid w:val="001C7F31"/>
    <w:rsid w:val="001D00D9"/>
    <w:rsid w:val="001D0799"/>
    <w:rsid w:val="001D0C89"/>
    <w:rsid w:val="001D0CBF"/>
    <w:rsid w:val="001D0E38"/>
    <w:rsid w:val="001D2044"/>
    <w:rsid w:val="001D2A56"/>
    <w:rsid w:val="001D2A6C"/>
    <w:rsid w:val="001D2AEF"/>
    <w:rsid w:val="001D2EF4"/>
    <w:rsid w:val="001D3430"/>
    <w:rsid w:val="001D352E"/>
    <w:rsid w:val="001D3591"/>
    <w:rsid w:val="001D435D"/>
    <w:rsid w:val="001D45A7"/>
    <w:rsid w:val="001D4685"/>
    <w:rsid w:val="001D4C6E"/>
    <w:rsid w:val="001D5770"/>
    <w:rsid w:val="001D66F7"/>
    <w:rsid w:val="001D68B7"/>
    <w:rsid w:val="001D6A7E"/>
    <w:rsid w:val="001D70BE"/>
    <w:rsid w:val="001E015C"/>
    <w:rsid w:val="001E0C63"/>
    <w:rsid w:val="001E1770"/>
    <w:rsid w:val="001E1865"/>
    <w:rsid w:val="001E198B"/>
    <w:rsid w:val="001E21EC"/>
    <w:rsid w:val="001E2537"/>
    <w:rsid w:val="001E2AF9"/>
    <w:rsid w:val="001E2C39"/>
    <w:rsid w:val="001E2C50"/>
    <w:rsid w:val="001E2F40"/>
    <w:rsid w:val="001E330A"/>
    <w:rsid w:val="001E335E"/>
    <w:rsid w:val="001E43FC"/>
    <w:rsid w:val="001E554F"/>
    <w:rsid w:val="001E55C7"/>
    <w:rsid w:val="001E5A34"/>
    <w:rsid w:val="001E5A74"/>
    <w:rsid w:val="001E656E"/>
    <w:rsid w:val="001E6F6E"/>
    <w:rsid w:val="001E7A65"/>
    <w:rsid w:val="001E7D4D"/>
    <w:rsid w:val="001E7DF0"/>
    <w:rsid w:val="001E7E27"/>
    <w:rsid w:val="001F0065"/>
    <w:rsid w:val="001F0440"/>
    <w:rsid w:val="001F05D2"/>
    <w:rsid w:val="001F0808"/>
    <w:rsid w:val="001F1366"/>
    <w:rsid w:val="001F1A69"/>
    <w:rsid w:val="001F1B07"/>
    <w:rsid w:val="001F1CCD"/>
    <w:rsid w:val="001F1DE3"/>
    <w:rsid w:val="001F2AF6"/>
    <w:rsid w:val="001F2F5F"/>
    <w:rsid w:val="001F334F"/>
    <w:rsid w:val="001F3A48"/>
    <w:rsid w:val="001F4079"/>
    <w:rsid w:val="001F480B"/>
    <w:rsid w:val="001F492B"/>
    <w:rsid w:val="001F59F2"/>
    <w:rsid w:val="001F5D3A"/>
    <w:rsid w:val="001F65EA"/>
    <w:rsid w:val="001F69A1"/>
    <w:rsid w:val="001F7C6D"/>
    <w:rsid w:val="001F7EAA"/>
    <w:rsid w:val="002000D4"/>
    <w:rsid w:val="00200289"/>
    <w:rsid w:val="002009AE"/>
    <w:rsid w:val="00201109"/>
    <w:rsid w:val="00201B34"/>
    <w:rsid w:val="00201D58"/>
    <w:rsid w:val="00201EC5"/>
    <w:rsid w:val="00201FCB"/>
    <w:rsid w:val="00202309"/>
    <w:rsid w:val="00202950"/>
    <w:rsid w:val="00202CAB"/>
    <w:rsid w:val="00202D8A"/>
    <w:rsid w:val="00202E69"/>
    <w:rsid w:val="00203BE4"/>
    <w:rsid w:val="00203CC8"/>
    <w:rsid w:val="002040B3"/>
    <w:rsid w:val="00204367"/>
    <w:rsid w:val="00204A88"/>
    <w:rsid w:val="00204CAE"/>
    <w:rsid w:val="00204CE4"/>
    <w:rsid w:val="002051C2"/>
    <w:rsid w:val="0020525C"/>
    <w:rsid w:val="00205570"/>
    <w:rsid w:val="002064C9"/>
    <w:rsid w:val="0020659E"/>
    <w:rsid w:val="00206725"/>
    <w:rsid w:val="002067BE"/>
    <w:rsid w:val="002070F3"/>
    <w:rsid w:val="00207C11"/>
    <w:rsid w:val="00207F45"/>
    <w:rsid w:val="00210D1F"/>
    <w:rsid w:val="00211899"/>
    <w:rsid w:val="00211AF1"/>
    <w:rsid w:val="00212154"/>
    <w:rsid w:val="002121D3"/>
    <w:rsid w:val="00212668"/>
    <w:rsid w:val="002127D3"/>
    <w:rsid w:val="00212838"/>
    <w:rsid w:val="00212EFF"/>
    <w:rsid w:val="002131A6"/>
    <w:rsid w:val="00213516"/>
    <w:rsid w:val="00213872"/>
    <w:rsid w:val="00214096"/>
    <w:rsid w:val="0021411A"/>
    <w:rsid w:val="00214266"/>
    <w:rsid w:val="002145C3"/>
    <w:rsid w:val="00214973"/>
    <w:rsid w:val="002150C1"/>
    <w:rsid w:val="00215382"/>
    <w:rsid w:val="00215AC9"/>
    <w:rsid w:val="00215F65"/>
    <w:rsid w:val="00216BFC"/>
    <w:rsid w:val="00216C7D"/>
    <w:rsid w:val="002171B9"/>
    <w:rsid w:val="002176BA"/>
    <w:rsid w:val="00217E6E"/>
    <w:rsid w:val="002202D0"/>
    <w:rsid w:val="002206FF"/>
    <w:rsid w:val="00220926"/>
    <w:rsid w:val="00220C4E"/>
    <w:rsid w:val="00220CC2"/>
    <w:rsid w:val="00220E2B"/>
    <w:rsid w:val="0022128F"/>
    <w:rsid w:val="00221A7F"/>
    <w:rsid w:val="00221F54"/>
    <w:rsid w:val="002224D5"/>
    <w:rsid w:val="00222533"/>
    <w:rsid w:val="0022270F"/>
    <w:rsid w:val="0022286E"/>
    <w:rsid w:val="002228FD"/>
    <w:rsid w:val="00222CFF"/>
    <w:rsid w:val="00222F82"/>
    <w:rsid w:val="0022303C"/>
    <w:rsid w:val="0022379C"/>
    <w:rsid w:val="00224025"/>
    <w:rsid w:val="002249C9"/>
    <w:rsid w:val="00225E5C"/>
    <w:rsid w:val="00225F6D"/>
    <w:rsid w:val="002262E9"/>
    <w:rsid w:val="002262F5"/>
    <w:rsid w:val="0022662E"/>
    <w:rsid w:val="00226680"/>
    <w:rsid w:val="0022696D"/>
    <w:rsid w:val="00226B71"/>
    <w:rsid w:val="00226B79"/>
    <w:rsid w:val="00227030"/>
    <w:rsid w:val="0022714D"/>
    <w:rsid w:val="0022714E"/>
    <w:rsid w:val="00227387"/>
    <w:rsid w:val="002278BA"/>
    <w:rsid w:val="00230087"/>
    <w:rsid w:val="002300DD"/>
    <w:rsid w:val="00230288"/>
    <w:rsid w:val="00230C81"/>
    <w:rsid w:val="00230CD4"/>
    <w:rsid w:val="0023117B"/>
    <w:rsid w:val="002311A7"/>
    <w:rsid w:val="00232231"/>
    <w:rsid w:val="002329BE"/>
    <w:rsid w:val="0023343A"/>
    <w:rsid w:val="00233A21"/>
    <w:rsid w:val="0023415F"/>
    <w:rsid w:val="0023437F"/>
    <w:rsid w:val="0023449A"/>
    <w:rsid w:val="00234655"/>
    <w:rsid w:val="002353B9"/>
    <w:rsid w:val="00235421"/>
    <w:rsid w:val="00235E63"/>
    <w:rsid w:val="00236292"/>
    <w:rsid w:val="00236B17"/>
    <w:rsid w:val="00237339"/>
    <w:rsid w:val="00237E47"/>
    <w:rsid w:val="00240337"/>
    <w:rsid w:val="00240502"/>
    <w:rsid w:val="0024075D"/>
    <w:rsid w:val="00240AEF"/>
    <w:rsid w:val="00241137"/>
    <w:rsid w:val="002411BF"/>
    <w:rsid w:val="00241332"/>
    <w:rsid w:val="0024135C"/>
    <w:rsid w:val="00241430"/>
    <w:rsid w:val="00241687"/>
    <w:rsid w:val="002421AC"/>
    <w:rsid w:val="0024247D"/>
    <w:rsid w:val="00242BF5"/>
    <w:rsid w:val="00243E08"/>
    <w:rsid w:val="00243F5C"/>
    <w:rsid w:val="002445EE"/>
    <w:rsid w:val="00244B2A"/>
    <w:rsid w:val="00244C77"/>
    <w:rsid w:val="002454F6"/>
    <w:rsid w:val="002455A9"/>
    <w:rsid w:val="00245652"/>
    <w:rsid w:val="00245768"/>
    <w:rsid w:val="00245D7E"/>
    <w:rsid w:val="00245EB5"/>
    <w:rsid w:val="00246104"/>
    <w:rsid w:val="00246495"/>
    <w:rsid w:val="002466A0"/>
    <w:rsid w:val="00247561"/>
    <w:rsid w:val="002478A5"/>
    <w:rsid w:val="002478BE"/>
    <w:rsid w:val="00247CB3"/>
    <w:rsid w:val="00247D45"/>
    <w:rsid w:val="00247D4C"/>
    <w:rsid w:val="002500F7"/>
    <w:rsid w:val="0025171F"/>
    <w:rsid w:val="00251F95"/>
    <w:rsid w:val="00252613"/>
    <w:rsid w:val="002526F0"/>
    <w:rsid w:val="0025297A"/>
    <w:rsid w:val="00252AA8"/>
    <w:rsid w:val="002536A8"/>
    <w:rsid w:val="00253BAF"/>
    <w:rsid w:val="002547A0"/>
    <w:rsid w:val="00254851"/>
    <w:rsid w:val="00254F6E"/>
    <w:rsid w:val="00255282"/>
    <w:rsid w:val="002553FA"/>
    <w:rsid w:val="00255BC6"/>
    <w:rsid w:val="00255CA5"/>
    <w:rsid w:val="00255ED4"/>
    <w:rsid w:val="00256375"/>
    <w:rsid w:val="00256647"/>
    <w:rsid w:val="00257719"/>
    <w:rsid w:val="00257BF1"/>
    <w:rsid w:val="002600EB"/>
    <w:rsid w:val="00261342"/>
    <w:rsid w:val="0026160E"/>
    <w:rsid w:val="00261CFC"/>
    <w:rsid w:val="002624D6"/>
    <w:rsid w:val="00262C29"/>
    <w:rsid w:val="00263388"/>
    <w:rsid w:val="00263862"/>
    <w:rsid w:val="002638C5"/>
    <w:rsid w:val="002640CF"/>
    <w:rsid w:val="00264295"/>
    <w:rsid w:val="00264A40"/>
    <w:rsid w:val="00265643"/>
    <w:rsid w:val="002657B9"/>
    <w:rsid w:val="00265D14"/>
    <w:rsid w:val="00266294"/>
    <w:rsid w:val="002671EC"/>
    <w:rsid w:val="00267FD0"/>
    <w:rsid w:val="0027149A"/>
    <w:rsid w:val="00272F73"/>
    <w:rsid w:val="00273333"/>
    <w:rsid w:val="00274108"/>
    <w:rsid w:val="002747FA"/>
    <w:rsid w:val="00274D19"/>
    <w:rsid w:val="00275495"/>
    <w:rsid w:val="00275DE4"/>
    <w:rsid w:val="00275E02"/>
    <w:rsid w:val="00276779"/>
    <w:rsid w:val="0027680F"/>
    <w:rsid w:val="002776A0"/>
    <w:rsid w:val="00277749"/>
    <w:rsid w:val="00277860"/>
    <w:rsid w:val="00277DEC"/>
    <w:rsid w:val="00280079"/>
    <w:rsid w:val="00280927"/>
    <w:rsid w:val="00280DF7"/>
    <w:rsid w:val="0028142C"/>
    <w:rsid w:val="00281559"/>
    <w:rsid w:val="00281B04"/>
    <w:rsid w:val="002826F8"/>
    <w:rsid w:val="002827A6"/>
    <w:rsid w:val="00282E4F"/>
    <w:rsid w:val="00283E5D"/>
    <w:rsid w:val="00283F43"/>
    <w:rsid w:val="00284178"/>
    <w:rsid w:val="0028466B"/>
    <w:rsid w:val="002851D5"/>
    <w:rsid w:val="00285A25"/>
    <w:rsid w:val="00285A6E"/>
    <w:rsid w:val="00285EA9"/>
    <w:rsid w:val="00285FDC"/>
    <w:rsid w:val="00286144"/>
    <w:rsid w:val="002861E1"/>
    <w:rsid w:val="00286451"/>
    <w:rsid w:val="00286613"/>
    <w:rsid w:val="00286635"/>
    <w:rsid w:val="00287969"/>
    <w:rsid w:val="00287A90"/>
    <w:rsid w:val="0029040B"/>
    <w:rsid w:val="0029054A"/>
    <w:rsid w:val="002905BF"/>
    <w:rsid w:val="00290DAE"/>
    <w:rsid w:val="00290F33"/>
    <w:rsid w:val="002910EA"/>
    <w:rsid w:val="0029141E"/>
    <w:rsid w:val="00291B69"/>
    <w:rsid w:val="00291CD8"/>
    <w:rsid w:val="00291F40"/>
    <w:rsid w:val="0029278A"/>
    <w:rsid w:val="00292D7F"/>
    <w:rsid w:val="0029347D"/>
    <w:rsid w:val="00293735"/>
    <w:rsid w:val="00293CAD"/>
    <w:rsid w:val="00293D66"/>
    <w:rsid w:val="00294786"/>
    <w:rsid w:val="0029494F"/>
    <w:rsid w:val="0029597D"/>
    <w:rsid w:val="00296079"/>
    <w:rsid w:val="0029629F"/>
    <w:rsid w:val="00296412"/>
    <w:rsid w:val="00296878"/>
    <w:rsid w:val="00296A96"/>
    <w:rsid w:val="00296CF1"/>
    <w:rsid w:val="00297666"/>
    <w:rsid w:val="002978A0"/>
    <w:rsid w:val="00297F8E"/>
    <w:rsid w:val="002A100E"/>
    <w:rsid w:val="002A15F1"/>
    <w:rsid w:val="002A1C6E"/>
    <w:rsid w:val="002A220C"/>
    <w:rsid w:val="002A236C"/>
    <w:rsid w:val="002A2B38"/>
    <w:rsid w:val="002A3218"/>
    <w:rsid w:val="002A32C1"/>
    <w:rsid w:val="002A3307"/>
    <w:rsid w:val="002A3566"/>
    <w:rsid w:val="002A4267"/>
    <w:rsid w:val="002A444A"/>
    <w:rsid w:val="002A509D"/>
    <w:rsid w:val="002A5140"/>
    <w:rsid w:val="002A5224"/>
    <w:rsid w:val="002A5309"/>
    <w:rsid w:val="002A5BEA"/>
    <w:rsid w:val="002A65F8"/>
    <w:rsid w:val="002A6C84"/>
    <w:rsid w:val="002B0AA5"/>
    <w:rsid w:val="002B0C7B"/>
    <w:rsid w:val="002B1548"/>
    <w:rsid w:val="002B1BD8"/>
    <w:rsid w:val="002B2AB3"/>
    <w:rsid w:val="002B3AB6"/>
    <w:rsid w:val="002B3E2E"/>
    <w:rsid w:val="002B4051"/>
    <w:rsid w:val="002B4C54"/>
    <w:rsid w:val="002B5DFB"/>
    <w:rsid w:val="002B655F"/>
    <w:rsid w:val="002B726E"/>
    <w:rsid w:val="002B7BDB"/>
    <w:rsid w:val="002C05EF"/>
    <w:rsid w:val="002C0CDE"/>
    <w:rsid w:val="002C0F1D"/>
    <w:rsid w:val="002C1035"/>
    <w:rsid w:val="002C1155"/>
    <w:rsid w:val="002C20AA"/>
    <w:rsid w:val="002C220F"/>
    <w:rsid w:val="002C25D4"/>
    <w:rsid w:val="002C2604"/>
    <w:rsid w:val="002C2920"/>
    <w:rsid w:val="002C2C15"/>
    <w:rsid w:val="002C2E88"/>
    <w:rsid w:val="002C2EA6"/>
    <w:rsid w:val="002C328B"/>
    <w:rsid w:val="002C3DDD"/>
    <w:rsid w:val="002C49B1"/>
    <w:rsid w:val="002C4D3A"/>
    <w:rsid w:val="002C5903"/>
    <w:rsid w:val="002C5AD6"/>
    <w:rsid w:val="002C5C65"/>
    <w:rsid w:val="002C5F3A"/>
    <w:rsid w:val="002C6096"/>
    <w:rsid w:val="002C6636"/>
    <w:rsid w:val="002C676C"/>
    <w:rsid w:val="002C6EA7"/>
    <w:rsid w:val="002C6FE5"/>
    <w:rsid w:val="002C733A"/>
    <w:rsid w:val="002C7343"/>
    <w:rsid w:val="002C73EE"/>
    <w:rsid w:val="002C7C53"/>
    <w:rsid w:val="002C7C95"/>
    <w:rsid w:val="002D0AB4"/>
    <w:rsid w:val="002D0AB6"/>
    <w:rsid w:val="002D14D0"/>
    <w:rsid w:val="002D1EF0"/>
    <w:rsid w:val="002D229A"/>
    <w:rsid w:val="002D2F02"/>
    <w:rsid w:val="002D31E7"/>
    <w:rsid w:val="002D41A4"/>
    <w:rsid w:val="002D43D8"/>
    <w:rsid w:val="002D44EF"/>
    <w:rsid w:val="002D4AF4"/>
    <w:rsid w:val="002D4CAE"/>
    <w:rsid w:val="002D5E4A"/>
    <w:rsid w:val="002D67F4"/>
    <w:rsid w:val="002D69FB"/>
    <w:rsid w:val="002D6F69"/>
    <w:rsid w:val="002D733E"/>
    <w:rsid w:val="002D73ED"/>
    <w:rsid w:val="002D740E"/>
    <w:rsid w:val="002D7562"/>
    <w:rsid w:val="002D7A07"/>
    <w:rsid w:val="002D7C09"/>
    <w:rsid w:val="002E0003"/>
    <w:rsid w:val="002E031F"/>
    <w:rsid w:val="002E038C"/>
    <w:rsid w:val="002E0C3A"/>
    <w:rsid w:val="002E0DC7"/>
    <w:rsid w:val="002E17EF"/>
    <w:rsid w:val="002E2291"/>
    <w:rsid w:val="002E273D"/>
    <w:rsid w:val="002E2FF9"/>
    <w:rsid w:val="002E31DE"/>
    <w:rsid w:val="002E32B4"/>
    <w:rsid w:val="002E3530"/>
    <w:rsid w:val="002E36E4"/>
    <w:rsid w:val="002E3E64"/>
    <w:rsid w:val="002E4C56"/>
    <w:rsid w:val="002E4CD1"/>
    <w:rsid w:val="002E5A82"/>
    <w:rsid w:val="002E5D64"/>
    <w:rsid w:val="002E6391"/>
    <w:rsid w:val="002E6940"/>
    <w:rsid w:val="002E6C88"/>
    <w:rsid w:val="002E719D"/>
    <w:rsid w:val="002E726F"/>
    <w:rsid w:val="002E776D"/>
    <w:rsid w:val="002E7AF6"/>
    <w:rsid w:val="002E7E22"/>
    <w:rsid w:val="002F01FC"/>
    <w:rsid w:val="002F1068"/>
    <w:rsid w:val="002F1886"/>
    <w:rsid w:val="002F1AAD"/>
    <w:rsid w:val="002F1C1D"/>
    <w:rsid w:val="002F24B1"/>
    <w:rsid w:val="002F2DBB"/>
    <w:rsid w:val="002F3C5A"/>
    <w:rsid w:val="002F406D"/>
    <w:rsid w:val="002F412C"/>
    <w:rsid w:val="002F42FB"/>
    <w:rsid w:val="002F452A"/>
    <w:rsid w:val="002F48A2"/>
    <w:rsid w:val="002F5E5E"/>
    <w:rsid w:val="002F69BB"/>
    <w:rsid w:val="002F7095"/>
    <w:rsid w:val="002F7DC3"/>
    <w:rsid w:val="002F7F92"/>
    <w:rsid w:val="0030012A"/>
    <w:rsid w:val="0030014B"/>
    <w:rsid w:val="00300925"/>
    <w:rsid w:val="00301F16"/>
    <w:rsid w:val="0030252B"/>
    <w:rsid w:val="0030291C"/>
    <w:rsid w:val="003036A0"/>
    <w:rsid w:val="00304047"/>
    <w:rsid w:val="003044DD"/>
    <w:rsid w:val="003047CB"/>
    <w:rsid w:val="003048B6"/>
    <w:rsid w:val="00304B35"/>
    <w:rsid w:val="00304FAA"/>
    <w:rsid w:val="003051E9"/>
    <w:rsid w:val="00305544"/>
    <w:rsid w:val="00305683"/>
    <w:rsid w:val="00307ACB"/>
    <w:rsid w:val="00310787"/>
    <w:rsid w:val="00310AED"/>
    <w:rsid w:val="00311266"/>
    <w:rsid w:val="0031188C"/>
    <w:rsid w:val="003119F5"/>
    <w:rsid w:val="00312471"/>
    <w:rsid w:val="00312892"/>
    <w:rsid w:val="00313650"/>
    <w:rsid w:val="00314162"/>
    <w:rsid w:val="00314543"/>
    <w:rsid w:val="003152A5"/>
    <w:rsid w:val="00315301"/>
    <w:rsid w:val="003156B5"/>
    <w:rsid w:val="00316438"/>
    <w:rsid w:val="00316570"/>
    <w:rsid w:val="00316A3E"/>
    <w:rsid w:val="00316B7A"/>
    <w:rsid w:val="00316D6F"/>
    <w:rsid w:val="00316E3A"/>
    <w:rsid w:val="00316E4D"/>
    <w:rsid w:val="00317153"/>
    <w:rsid w:val="00317D3D"/>
    <w:rsid w:val="00320276"/>
    <w:rsid w:val="003208C4"/>
    <w:rsid w:val="0032167F"/>
    <w:rsid w:val="00321710"/>
    <w:rsid w:val="00322AF0"/>
    <w:rsid w:val="00322C0B"/>
    <w:rsid w:val="00322CDA"/>
    <w:rsid w:val="00322EFE"/>
    <w:rsid w:val="00323634"/>
    <w:rsid w:val="0032368D"/>
    <w:rsid w:val="00323DA7"/>
    <w:rsid w:val="00324626"/>
    <w:rsid w:val="0032474E"/>
    <w:rsid w:val="00324A0C"/>
    <w:rsid w:val="00324DF8"/>
    <w:rsid w:val="00325737"/>
    <w:rsid w:val="00325809"/>
    <w:rsid w:val="00325987"/>
    <w:rsid w:val="00326752"/>
    <w:rsid w:val="00326A60"/>
    <w:rsid w:val="00326B23"/>
    <w:rsid w:val="003277A6"/>
    <w:rsid w:val="00330637"/>
    <w:rsid w:val="00330B1C"/>
    <w:rsid w:val="00330C14"/>
    <w:rsid w:val="00331340"/>
    <w:rsid w:val="003313AE"/>
    <w:rsid w:val="0033150B"/>
    <w:rsid w:val="00331645"/>
    <w:rsid w:val="003320BD"/>
    <w:rsid w:val="00332147"/>
    <w:rsid w:val="0033259D"/>
    <w:rsid w:val="00332EDA"/>
    <w:rsid w:val="003331FD"/>
    <w:rsid w:val="00333926"/>
    <w:rsid w:val="00334038"/>
    <w:rsid w:val="00335297"/>
    <w:rsid w:val="00335FE1"/>
    <w:rsid w:val="00336098"/>
    <w:rsid w:val="0033613A"/>
    <w:rsid w:val="0033663E"/>
    <w:rsid w:val="003369C4"/>
    <w:rsid w:val="00336C12"/>
    <w:rsid w:val="00337D3C"/>
    <w:rsid w:val="00337E35"/>
    <w:rsid w:val="00340396"/>
    <w:rsid w:val="00340BF2"/>
    <w:rsid w:val="00341636"/>
    <w:rsid w:val="00341883"/>
    <w:rsid w:val="00341D68"/>
    <w:rsid w:val="00341EAB"/>
    <w:rsid w:val="00342647"/>
    <w:rsid w:val="00342685"/>
    <w:rsid w:val="00342B6C"/>
    <w:rsid w:val="00343222"/>
    <w:rsid w:val="00343299"/>
    <w:rsid w:val="003456D2"/>
    <w:rsid w:val="0034577D"/>
    <w:rsid w:val="00345997"/>
    <w:rsid w:val="003459BB"/>
    <w:rsid w:val="00346D4A"/>
    <w:rsid w:val="00346D61"/>
    <w:rsid w:val="003477C3"/>
    <w:rsid w:val="0034782E"/>
    <w:rsid w:val="00350489"/>
    <w:rsid w:val="00352666"/>
    <w:rsid w:val="00352C06"/>
    <w:rsid w:val="00354318"/>
    <w:rsid w:val="00354B0D"/>
    <w:rsid w:val="00354C8A"/>
    <w:rsid w:val="00354F5B"/>
    <w:rsid w:val="0035637B"/>
    <w:rsid w:val="003563E8"/>
    <w:rsid w:val="00357FA8"/>
    <w:rsid w:val="00360671"/>
    <w:rsid w:val="00361906"/>
    <w:rsid w:val="00361B91"/>
    <w:rsid w:val="00361BFA"/>
    <w:rsid w:val="00362214"/>
    <w:rsid w:val="00362451"/>
    <w:rsid w:val="00362968"/>
    <w:rsid w:val="0036335F"/>
    <w:rsid w:val="00363463"/>
    <w:rsid w:val="00364046"/>
    <w:rsid w:val="00364EE5"/>
    <w:rsid w:val="0036538C"/>
    <w:rsid w:val="003654F9"/>
    <w:rsid w:val="00365766"/>
    <w:rsid w:val="003657D2"/>
    <w:rsid w:val="0036671E"/>
    <w:rsid w:val="00366829"/>
    <w:rsid w:val="003668C8"/>
    <w:rsid w:val="00367323"/>
    <w:rsid w:val="00367751"/>
    <w:rsid w:val="00367A70"/>
    <w:rsid w:val="00367C59"/>
    <w:rsid w:val="00370595"/>
    <w:rsid w:val="0037062B"/>
    <w:rsid w:val="00370CAC"/>
    <w:rsid w:val="00371287"/>
    <w:rsid w:val="0037148D"/>
    <w:rsid w:val="0037176A"/>
    <w:rsid w:val="00371A46"/>
    <w:rsid w:val="00371DD8"/>
    <w:rsid w:val="00371E40"/>
    <w:rsid w:val="00372644"/>
    <w:rsid w:val="00372F51"/>
    <w:rsid w:val="00373101"/>
    <w:rsid w:val="003733F9"/>
    <w:rsid w:val="0037378C"/>
    <w:rsid w:val="00373BBB"/>
    <w:rsid w:val="0037495C"/>
    <w:rsid w:val="003749C7"/>
    <w:rsid w:val="00374F6D"/>
    <w:rsid w:val="00375301"/>
    <w:rsid w:val="00375B7B"/>
    <w:rsid w:val="00375F67"/>
    <w:rsid w:val="0037672F"/>
    <w:rsid w:val="00376908"/>
    <w:rsid w:val="003769B9"/>
    <w:rsid w:val="00376EE2"/>
    <w:rsid w:val="00377262"/>
    <w:rsid w:val="00377B20"/>
    <w:rsid w:val="0038007D"/>
    <w:rsid w:val="003801A2"/>
    <w:rsid w:val="00380BBB"/>
    <w:rsid w:val="00380EDA"/>
    <w:rsid w:val="003825C0"/>
    <w:rsid w:val="00382FCC"/>
    <w:rsid w:val="00383679"/>
    <w:rsid w:val="00383AB6"/>
    <w:rsid w:val="00383C1A"/>
    <w:rsid w:val="003841FD"/>
    <w:rsid w:val="0038439E"/>
    <w:rsid w:val="00384F63"/>
    <w:rsid w:val="0038502D"/>
    <w:rsid w:val="0038517E"/>
    <w:rsid w:val="0038614C"/>
    <w:rsid w:val="003865E6"/>
    <w:rsid w:val="0038671E"/>
    <w:rsid w:val="00386C34"/>
    <w:rsid w:val="0038742D"/>
    <w:rsid w:val="00387C07"/>
    <w:rsid w:val="00387C97"/>
    <w:rsid w:val="0039058E"/>
    <w:rsid w:val="003908E0"/>
    <w:rsid w:val="00391089"/>
    <w:rsid w:val="003911C3"/>
    <w:rsid w:val="003913E2"/>
    <w:rsid w:val="003917B1"/>
    <w:rsid w:val="003917C8"/>
    <w:rsid w:val="00391F21"/>
    <w:rsid w:val="003923B8"/>
    <w:rsid w:val="00392710"/>
    <w:rsid w:val="00392C15"/>
    <w:rsid w:val="00393CA2"/>
    <w:rsid w:val="00394572"/>
    <w:rsid w:val="00394B53"/>
    <w:rsid w:val="00394CCD"/>
    <w:rsid w:val="00395493"/>
    <w:rsid w:val="0039598C"/>
    <w:rsid w:val="003963B9"/>
    <w:rsid w:val="00396570"/>
    <w:rsid w:val="003978ED"/>
    <w:rsid w:val="003A0225"/>
    <w:rsid w:val="003A0309"/>
    <w:rsid w:val="003A03A7"/>
    <w:rsid w:val="003A06DF"/>
    <w:rsid w:val="003A0E1A"/>
    <w:rsid w:val="003A1612"/>
    <w:rsid w:val="003A1A09"/>
    <w:rsid w:val="003A1B57"/>
    <w:rsid w:val="003A1FB6"/>
    <w:rsid w:val="003A2159"/>
    <w:rsid w:val="003A26E8"/>
    <w:rsid w:val="003A2891"/>
    <w:rsid w:val="003A2D22"/>
    <w:rsid w:val="003A30B8"/>
    <w:rsid w:val="003A3BA1"/>
    <w:rsid w:val="003A3C30"/>
    <w:rsid w:val="003A4136"/>
    <w:rsid w:val="003A4353"/>
    <w:rsid w:val="003A43AC"/>
    <w:rsid w:val="003A44D8"/>
    <w:rsid w:val="003A4527"/>
    <w:rsid w:val="003A4529"/>
    <w:rsid w:val="003A5129"/>
    <w:rsid w:val="003A5157"/>
    <w:rsid w:val="003A56D3"/>
    <w:rsid w:val="003A6252"/>
    <w:rsid w:val="003A6580"/>
    <w:rsid w:val="003A6C39"/>
    <w:rsid w:val="003A7717"/>
    <w:rsid w:val="003B082C"/>
    <w:rsid w:val="003B11D2"/>
    <w:rsid w:val="003B1686"/>
    <w:rsid w:val="003B2386"/>
    <w:rsid w:val="003B25D2"/>
    <w:rsid w:val="003B27EF"/>
    <w:rsid w:val="003B4E70"/>
    <w:rsid w:val="003B5E13"/>
    <w:rsid w:val="003B5E14"/>
    <w:rsid w:val="003B604B"/>
    <w:rsid w:val="003B60CD"/>
    <w:rsid w:val="003B61DE"/>
    <w:rsid w:val="003B6575"/>
    <w:rsid w:val="003B6BE4"/>
    <w:rsid w:val="003B7E99"/>
    <w:rsid w:val="003C055B"/>
    <w:rsid w:val="003C0CC0"/>
    <w:rsid w:val="003C0E1F"/>
    <w:rsid w:val="003C0F2B"/>
    <w:rsid w:val="003C1455"/>
    <w:rsid w:val="003C1541"/>
    <w:rsid w:val="003C15DA"/>
    <w:rsid w:val="003C2762"/>
    <w:rsid w:val="003C27C5"/>
    <w:rsid w:val="003C2B7F"/>
    <w:rsid w:val="003C34CF"/>
    <w:rsid w:val="003C367D"/>
    <w:rsid w:val="003C39BE"/>
    <w:rsid w:val="003C3A4D"/>
    <w:rsid w:val="003C44C1"/>
    <w:rsid w:val="003C46DA"/>
    <w:rsid w:val="003C4B04"/>
    <w:rsid w:val="003C4CBC"/>
    <w:rsid w:val="003C5751"/>
    <w:rsid w:val="003C61E2"/>
    <w:rsid w:val="003C6206"/>
    <w:rsid w:val="003C622F"/>
    <w:rsid w:val="003C62F7"/>
    <w:rsid w:val="003C633A"/>
    <w:rsid w:val="003C6F28"/>
    <w:rsid w:val="003C7827"/>
    <w:rsid w:val="003C79E8"/>
    <w:rsid w:val="003C7AC6"/>
    <w:rsid w:val="003C7EA2"/>
    <w:rsid w:val="003D03EE"/>
    <w:rsid w:val="003D0B12"/>
    <w:rsid w:val="003D1511"/>
    <w:rsid w:val="003D16A4"/>
    <w:rsid w:val="003D1CC2"/>
    <w:rsid w:val="003D1F43"/>
    <w:rsid w:val="003D2336"/>
    <w:rsid w:val="003D2465"/>
    <w:rsid w:val="003D2971"/>
    <w:rsid w:val="003D2DEE"/>
    <w:rsid w:val="003D2E0D"/>
    <w:rsid w:val="003D2E54"/>
    <w:rsid w:val="003D2F3B"/>
    <w:rsid w:val="003D307F"/>
    <w:rsid w:val="003D4C78"/>
    <w:rsid w:val="003D5073"/>
    <w:rsid w:val="003D56BD"/>
    <w:rsid w:val="003D57AB"/>
    <w:rsid w:val="003D58FC"/>
    <w:rsid w:val="003D59B8"/>
    <w:rsid w:val="003D5A4E"/>
    <w:rsid w:val="003D5E67"/>
    <w:rsid w:val="003D5EBE"/>
    <w:rsid w:val="003D62F9"/>
    <w:rsid w:val="003D6343"/>
    <w:rsid w:val="003D6A15"/>
    <w:rsid w:val="003D765A"/>
    <w:rsid w:val="003E020B"/>
    <w:rsid w:val="003E034B"/>
    <w:rsid w:val="003E1503"/>
    <w:rsid w:val="003E2121"/>
    <w:rsid w:val="003E22EA"/>
    <w:rsid w:val="003E2C44"/>
    <w:rsid w:val="003E312C"/>
    <w:rsid w:val="003E3806"/>
    <w:rsid w:val="003E3994"/>
    <w:rsid w:val="003E3B90"/>
    <w:rsid w:val="003E3C14"/>
    <w:rsid w:val="003E3D90"/>
    <w:rsid w:val="003E3F8E"/>
    <w:rsid w:val="003E41D5"/>
    <w:rsid w:val="003E454B"/>
    <w:rsid w:val="003E4DE4"/>
    <w:rsid w:val="003E555D"/>
    <w:rsid w:val="003E62D0"/>
    <w:rsid w:val="003E647B"/>
    <w:rsid w:val="003E67B9"/>
    <w:rsid w:val="003E6B12"/>
    <w:rsid w:val="003E70BF"/>
    <w:rsid w:val="003E750E"/>
    <w:rsid w:val="003E7552"/>
    <w:rsid w:val="003E783D"/>
    <w:rsid w:val="003E7AF7"/>
    <w:rsid w:val="003E7B16"/>
    <w:rsid w:val="003F054F"/>
    <w:rsid w:val="003F0859"/>
    <w:rsid w:val="003F0A04"/>
    <w:rsid w:val="003F1631"/>
    <w:rsid w:val="003F1A5B"/>
    <w:rsid w:val="003F1B73"/>
    <w:rsid w:val="003F1B9F"/>
    <w:rsid w:val="003F2459"/>
    <w:rsid w:val="003F2A11"/>
    <w:rsid w:val="003F2BFC"/>
    <w:rsid w:val="003F3BEB"/>
    <w:rsid w:val="003F413D"/>
    <w:rsid w:val="003F4364"/>
    <w:rsid w:val="003F4568"/>
    <w:rsid w:val="003F4CB0"/>
    <w:rsid w:val="003F4E7C"/>
    <w:rsid w:val="003F5480"/>
    <w:rsid w:val="003F5D6D"/>
    <w:rsid w:val="003F5FDD"/>
    <w:rsid w:val="003F74BC"/>
    <w:rsid w:val="003F75E6"/>
    <w:rsid w:val="003F7B47"/>
    <w:rsid w:val="003F7C7B"/>
    <w:rsid w:val="004000C9"/>
    <w:rsid w:val="004008EB"/>
    <w:rsid w:val="00400C5C"/>
    <w:rsid w:val="004020B1"/>
    <w:rsid w:val="0040248F"/>
    <w:rsid w:val="004024CB"/>
    <w:rsid w:val="00402785"/>
    <w:rsid w:val="00402C51"/>
    <w:rsid w:val="00403089"/>
    <w:rsid w:val="00403E0A"/>
    <w:rsid w:val="0040444D"/>
    <w:rsid w:val="00404F1D"/>
    <w:rsid w:val="00404FE5"/>
    <w:rsid w:val="00406919"/>
    <w:rsid w:val="00406B85"/>
    <w:rsid w:val="00406C8E"/>
    <w:rsid w:val="00407367"/>
    <w:rsid w:val="00407498"/>
    <w:rsid w:val="004075EF"/>
    <w:rsid w:val="00407921"/>
    <w:rsid w:val="00407F73"/>
    <w:rsid w:val="004106EC"/>
    <w:rsid w:val="00410BEA"/>
    <w:rsid w:val="00410C20"/>
    <w:rsid w:val="00410C73"/>
    <w:rsid w:val="00411E2B"/>
    <w:rsid w:val="004123B5"/>
    <w:rsid w:val="00412520"/>
    <w:rsid w:val="00412D35"/>
    <w:rsid w:val="00412D72"/>
    <w:rsid w:val="00413707"/>
    <w:rsid w:val="00413CE9"/>
    <w:rsid w:val="00414151"/>
    <w:rsid w:val="00414697"/>
    <w:rsid w:val="004148F9"/>
    <w:rsid w:val="00414D6A"/>
    <w:rsid w:val="0041504D"/>
    <w:rsid w:val="00415380"/>
    <w:rsid w:val="00415624"/>
    <w:rsid w:val="00415917"/>
    <w:rsid w:val="00415969"/>
    <w:rsid w:val="00416E6B"/>
    <w:rsid w:val="00416F2B"/>
    <w:rsid w:val="00417648"/>
    <w:rsid w:val="00417F0F"/>
    <w:rsid w:val="00421009"/>
    <w:rsid w:val="0042132B"/>
    <w:rsid w:val="00421579"/>
    <w:rsid w:val="00421790"/>
    <w:rsid w:val="00421BEF"/>
    <w:rsid w:val="00422DA8"/>
    <w:rsid w:val="00422E73"/>
    <w:rsid w:val="00422F29"/>
    <w:rsid w:val="004236AA"/>
    <w:rsid w:val="004244F4"/>
    <w:rsid w:val="00424B27"/>
    <w:rsid w:val="00426016"/>
    <w:rsid w:val="0042672E"/>
    <w:rsid w:val="00426985"/>
    <w:rsid w:val="00427704"/>
    <w:rsid w:val="004278DE"/>
    <w:rsid w:val="00430006"/>
    <w:rsid w:val="004302E9"/>
    <w:rsid w:val="00430980"/>
    <w:rsid w:val="00430D1B"/>
    <w:rsid w:val="00430E31"/>
    <w:rsid w:val="00431185"/>
    <w:rsid w:val="00431397"/>
    <w:rsid w:val="0043205C"/>
    <w:rsid w:val="00432497"/>
    <w:rsid w:val="00432523"/>
    <w:rsid w:val="004327E7"/>
    <w:rsid w:val="0043348B"/>
    <w:rsid w:val="00433494"/>
    <w:rsid w:val="00433685"/>
    <w:rsid w:val="00433C5A"/>
    <w:rsid w:val="00434017"/>
    <w:rsid w:val="0043427C"/>
    <w:rsid w:val="00434344"/>
    <w:rsid w:val="004344AC"/>
    <w:rsid w:val="0043455B"/>
    <w:rsid w:val="00434802"/>
    <w:rsid w:val="00434C59"/>
    <w:rsid w:val="004367B2"/>
    <w:rsid w:val="0043751F"/>
    <w:rsid w:val="004400D2"/>
    <w:rsid w:val="004401D3"/>
    <w:rsid w:val="0044040F"/>
    <w:rsid w:val="00440843"/>
    <w:rsid w:val="00440874"/>
    <w:rsid w:val="00440BEB"/>
    <w:rsid w:val="00440F9E"/>
    <w:rsid w:val="004410E3"/>
    <w:rsid w:val="004415A7"/>
    <w:rsid w:val="00441BF3"/>
    <w:rsid w:val="00441D94"/>
    <w:rsid w:val="004422BA"/>
    <w:rsid w:val="004426B6"/>
    <w:rsid w:val="004427CB"/>
    <w:rsid w:val="00442B0A"/>
    <w:rsid w:val="00443073"/>
    <w:rsid w:val="00443AD7"/>
    <w:rsid w:val="0044421C"/>
    <w:rsid w:val="00444551"/>
    <w:rsid w:val="00444A0C"/>
    <w:rsid w:val="00444A23"/>
    <w:rsid w:val="00445055"/>
    <w:rsid w:val="00445D0F"/>
    <w:rsid w:val="0044600A"/>
    <w:rsid w:val="004473F3"/>
    <w:rsid w:val="0045087C"/>
    <w:rsid w:val="00451526"/>
    <w:rsid w:val="00451DF2"/>
    <w:rsid w:val="00451E3F"/>
    <w:rsid w:val="004520DA"/>
    <w:rsid w:val="004524A7"/>
    <w:rsid w:val="00453487"/>
    <w:rsid w:val="004539D5"/>
    <w:rsid w:val="00453B72"/>
    <w:rsid w:val="00453FFA"/>
    <w:rsid w:val="0045452B"/>
    <w:rsid w:val="0045479E"/>
    <w:rsid w:val="00454828"/>
    <w:rsid w:val="00454AE1"/>
    <w:rsid w:val="0045518D"/>
    <w:rsid w:val="0045568B"/>
    <w:rsid w:val="00455B8D"/>
    <w:rsid w:val="00455C0B"/>
    <w:rsid w:val="00456D7C"/>
    <w:rsid w:val="00457379"/>
    <w:rsid w:val="004573C0"/>
    <w:rsid w:val="00457741"/>
    <w:rsid w:val="00457D99"/>
    <w:rsid w:val="00457F96"/>
    <w:rsid w:val="0046061A"/>
    <w:rsid w:val="0046144B"/>
    <w:rsid w:val="00461C6A"/>
    <w:rsid w:val="00461DD2"/>
    <w:rsid w:val="004622BC"/>
    <w:rsid w:val="00462582"/>
    <w:rsid w:val="0046280A"/>
    <w:rsid w:val="00462855"/>
    <w:rsid w:val="0046298E"/>
    <w:rsid w:val="00463FD8"/>
    <w:rsid w:val="004643A3"/>
    <w:rsid w:val="0046493F"/>
    <w:rsid w:val="004655D7"/>
    <w:rsid w:val="00465CEF"/>
    <w:rsid w:val="0046619D"/>
    <w:rsid w:val="004665EF"/>
    <w:rsid w:val="00466B8A"/>
    <w:rsid w:val="00467018"/>
    <w:rsid w:val="00467103"/>
    <w:rsid w:val="00470148"/>
    <w:rsid w:val="004703B8"/>
    <w:rsid w:val="00470570"/>
    <w:rsid w:val="004705F7"/>
    <w:rsid w:val="00471309"/>
    <w:rsid w:val="0047239A"/>
    <w:rsid w:val="00473477"/>
    <w:rsid w:val="004735EC"/>
    <w:rsid w:val="00473A0D"/>
    <w:rsid w:val="00473A1F"/>
    <w:rsid w:val="00473D03"/>
    <w:rsid w:val="004747F3"/>
    <w:rsid w:val="00474C2C"/>
    <w:rsid w:val="00474FAA"/>
    <w:rsid w:val="004759FD"/>
    <w:rsid w:val="00476026"/>
    <w:rsid w:val="004760B6"/>
    <w:rsid w:val="00476219"/>
    <w:rsid w:val="00476C1F"/>
    <w:rsid w:val="00480036"/>
    <w:rsid w:val="00480807"/>
    <w:rsid w:val="004809B6"/>
    <w:rsid w:val="004809D1"/>
    <w:rsid w:val="00480CD8"/>
    <w:rsid w:val="004811DB"/>
    <w:rsid w:val="004817AD"/>
    <w:rsid w:val="004828CB"/>
    <w:rsid w:val="0048298F"/>
    <w:rsid w:val="00482ED4"/>
    <w:rsid w:val="00483799"/>
    <w:rsid w:val="004838C7"/>
    <w:rsid w:val="0048435E"/>
    <w:rsid w:val="00484643"/>
    <w:rsid w:val="00484813"/>
    <w:rsid w:val="00484BA7"/>
    <w:rsid w:val="00484BD8"/>
    <w:rsid w:val="00484BE5"/>
    <w:rsid w:val="00484C6C"/>
    <w:rsid w:val="0048516E"/>
    <w:rsid w:val="004857E1"/>
    <w:rsid w:val="00486599"/>
    <w:rsid w:val="00486BEB"/>
    <w:rsid w:val="004872C5"/>
    <w:rsid w:val="00487DC8"/>
    <w:rsid w:val="00487E13"/>
    <w:rsid w:val="00490417"/>
    <w:rsid w:val="00491D59"/>
    <w:rsid w:val="004920F3"/>
    <w:rsid w:val="00492164"/>
    <w:rsid w:val="004922EE"/>
    <w:rsid w:val="00493333"/>
    <w:rsid w:val="0049360B"/>
    <w:rsid w:val="004936D0"/>
    <w:rsid w:val="0049371F"/>
    <w:rsid w:val="00493943"/>
    <w:rsid w:val="00493F1F"/>
    <w:rsid w:val="00493FF2"/>
    <w:rsid w:val="004946AC"/>
    <w:rsid w:val="00494D1D"/>
    <w:rsid w:val="00495A10"/>
    <w:rsid w:val="00495AC8"/>
    <w:rsid w:val="00495E39"/>
    <w:rsid w:val="00496B29"/>
    <w:rsid w:val="00496C07"/>
    <w:rsid w:val="00496DA9"/>
    <w:rsid w:val="0049757C"/>
    <w:rsid w:val="0049778D"/>
    <w:rsid w:val="0049788C"/>
    <w:rsid w:val="004A0527"/>
    <w:rsid w:val="004A1073"/>
    <w:rsid w:val="004A1923"/>
    <w:rsid w:val="004A1DF5"/>
    <w:rsid w:val="004A207A"/>
    <w:rsid w:val="004A26DC"/>
    <w:rsid w:val="004A2B8F"/>
    <w:rsid w:val="004A4A01"/>
    <w:rsid w:val="004A504D"/>
    <w:rsid w:val="004A5320"/>
    <w:rsid w:val="004A54A5"/>
    <w:rsid w:val="004A67DF"/>
    <w:rsid w:val="004A6802"/>
    <w:rsid w:val="004A7234"/>
    <w:rsid w:val="004A776B"/>
    <w:rsid w:val="004A7EEF"/>
    <w:rsid w:val="004B01AF"/>
    <w:rsid w:val="004B063C"/>
    <w:rsid w:val="004B1AAB"/>
    <w:rsid w:val="004B1AB4"/>
    <w:rsid w:val="004B246B"/>
    <w:rsid w:val="004B24BA"/>
    <w:rsid w:val="004B24BF"/>
    <w:rsid w:val="004B28AF"/>
    <w:rsid w:val="004B2CA9"/>
    <w:rsid w:val="004B3004"/>
    <w:rsid w:val="004B333B"/>
    <w:rsid w:val="004B333C"/>
    <w:rsid w:val="004B6F6D"/>
    <w:rsid w:val="004B72AE"/>
    <w:rsid w:val="004B74EC"/>
    <w:rsid w:val="004B7690"/>
    <w:rsid w:val="004B7D83"/>
    <w:rsid w:val="004B7FD2"/>
    <w:rsid w:val="004C0375"/>
    <w:rsid w:val="004C0DD4"/>
    <w:rsid w:val="004C0E75"/>
    <w:rsid w:val="004C0FA7"/>
    <w:rsid w:val="004C1076"/>
    <w:rsid w:val="004C15A1"/>
    <w:rsid w:val="004C32D0"/>
    <w:rsid w:val="004C3DD1"/>
    <w:rsid w:val="004C3F84"/>
    <w:rsid w:val="004C409A"/>
    <w:rsid w:val="004C488B"/>
    <w:rsid w:val="004C4C71"/>
    <w:rsid w:val="004C515D"/>
    <w:rsid w:val="004C5581"/>
    <w:rsid w:val="004C5B0F"/>
    <w:rsid w:val="004C61AF"/>
    <w:rsid w:val="004C63F4"/>
    <w:rsid w:val="004C6556"/>
    <w:rsid w:val="004C6678"/>
    <w:rsid w:val="004C6A17"/>
    <w:rsid w:val="004C72D8"/>
    <w:rsid w:val="004D00CB"/>
    <w:rsid w:val="004D081E"/>
    <w:rsid w:val="004D10BA"/>
    <w:rsid w:val="004D11B0"/>
    <w:rsid w:val="004D133A"/>
    <w:rsid w:val="004D1976"/>
    <w:rsid w:val="004D1E89"/>
    <w:rsid w:val="004D2341"/>
    <w:rsid w:val="004D3386"/>
    <w:rsid w:val="004D3583"/>
    <w:rsid w:val="004D35A7"/>
    <w:rsid w:val="004D3625"/>
    <w:rsid w:val="004D3BBC"/>
    <w:rsid w:val="004D3C73"/>
    <w:rsid w:val="004D3CF2"/>
    <w:rsid w:val="004D3CFB"/>
    <w:rsid w:val="004D4187"/>
    <w:rsid w:val="004D48CD"/>
    <w:rsid w:val="004D4B01"/>
    <w:rsid w:val="004D4CC8"/>
    <w:rsid w:val="004D5123"/>
    <w:rsid w:val="004D5601"/>
    <w:rsid w:val="004D6816"/>
    <w:rsid w:val="004D6BBB"/>
    <w:rsid w:val="004D6D54"/>
    <w:rsid w:val="004D71A2"/>
    <w:rsid w:val="004D747D"/>
    <w:rsid w:val="004D7897"/>
    <w:rsid w:val="004E02EB"/>
    <w:rsid w:val="004E0402"/>
    <w:rsid w:val="004E0BAA"/>
    <w:rsid w:val="004E0DD2"/>
    <w:rsid w:val="004E170C"/>
    <w:rsid w:val="004E1733"/>
    <w:rsid w:val="004E17CE"/>
    <w:rsid w:val="004E23BA"/>
    <w:rsid w:val="004E2788"/>
    <w:rsid w:val="004E2CBD"/>
    <w:rsid w:val="004E2EB1"/>
    <w:rsid w:val="004E395F"/>
    <w:rsid w:val="004E4316"/>
    <w:rsid w:val="004E43C8"/>
    <w:rsid w:val="004E5106"/>
    <w:rsid w:val="004E59F9"/>
    <w:rsid w:val="004E5B40"/>
    <w:rsid w:val="004E5ED4"/>
    <w:rsid w:val="004E6000"/>
    <w:rsid w:val="004E686A"/>
    <w:rsid w:val="004E6C06"/>
    <w:rsid w:val="004E6D0C"/>
    <w:rsid w:val="004E7092"/>
    <w:rsid w:val="004E7606"/>
    <w:rsid w:val="004F0140"/>
    <w:rsid w:val="004F04F4"/>
    <w:rsid w:val="004F050C"/>
    <w:rsid w:val="004F06D8"/>
    <w:rsid w:val="004F1809"/>
    <w:rsid w:val="004F2425"/>
    <w:rsid w:val="004F29F7"/>
    <w:rsid w:val="004F30DA"/>
    <w:rsid w:val="004F33CD"/>
    <w:rsid w:val="004F4784"/>
    <w:rsid w:val="004F5193"/>
    <w:rsid w:val="004F5C18"/>
    <w:rsid w:val="004F5FBA"/>
    <w:rsid w:val="004F6CAE"/>
    <w:rsid w:val="004F7461"/>
    <w:rsid w:val="004F7A1E"/>
    <w:rsid w:val="004F7B65"/>
    <w:rsid w:val="005002E5"/>
    <w:rsid w:val="00500417"/>
    <w:rsid w:val="00500569"/>
    <w:rsid w:val="00500635"/>
    <w:rsid w:val="00501491"/>
    <w:rsid w:val="005016CE"/>
    <w:rsid w:val="0050192D"/>
    <w:rsid w:val="00502B33"/>
    <w:rsid w:val="005030C1"/>
    <w:rsid w:val="00503114"/>
    <w:rsid w:val="00503502"/>
    <w:rsid w:val="0050359D"/>
    <w:rsid w:val="00504132"/>
    <w:rsid w:val="005059A8"/>
    <w:rsid w:val="00505EE8"/>
    <w:rsid w:val="005066B1"/>
    <w:rsid w:val="00506BBC"/>
    <w:rsid w:val="0050765A"/>
    <w:rsid w:val="00507A21"/>
    <w:rsid w:val="00507A50"/>
    <w:rsid w:val="00510739"/>
    <w:rsid w:val="005108F7"/>
    <w:rsid w:val="005109F8"/>
    <w:rsid w:val="005112DB"/>
    <w:rsid w:val="00511CF9"/>
    <w:rsid w:val="00511D20"/>
    <w:rsid w:val="00511DAD"/>
    <w:rsid w:val="00511EFF"/>
    <w:rsid w:val="00511F34"/>
    <w:rsid w:val="00512D61"/>
    <w:rsid w:val="0051303A"/>
    <w:rsid w:val="00513216"/>
    <w:rsid w:val="00513A2E"/>
    <w:rsid w:val="00513D0E"/>
    <w:rsid w:val="00513ED7"/>
    <w:rsid w:val="00514C53"/>
    <w:rsid w:val="00514CCE"/>
    <w:rsid w:val="00515269"/>
    <w:rsid w:val="00515273"/>
    <w:rsid w:val="005159AC"/>
    <w:rsid w:val="00515DBF"/>
    <w:rsid w:val="00516A41"/>
    <w:rsid w:val="00516A9E"/>
    <w:rsid w:val="00516ECB"/>
    <w:rsid w:val="00517092"/>
    <w:rsid w:val="0051777A"/>
    <w:rsid w:val="00517A56"/>
    <w:rsid w:val="00520EFA"/>
    <w:rsid w:val="00522B08"/>
    <w:rsid w:val="00522D18"/>
    <w:rsid w:val="005230C7"/>
    <w:rsid w:val="00524575"/>
    <w:rsid w:val="00524A13"/>
    <w:rsid w:val="00524A4B"/>
    <w:rsid w:val="00524F62"/>
    <w:rsid w:val="00524FB5"/>
    <w:rsid w:val="00525302"/>
    <w:rsid w:val="00525731"/>
    <w:rsid w:val="005259ED"/>
    <w:rsid w:val="00525B3A"/>
    <w:rsid w:val="00526AE0"/>
    <w:rsid w:val="00526BD5"/>
    <w:rsid w:val="00526D30"/>
    <w:rsid w:val="00527079"/>
    <w:rsid w:val="0052789B"/>
    <w:rsid w:val="0052793C"/>
    <w:rsid w:val="00527CBB"/>
    <w:rsid w:val="00527E05"/>
    <w:rsid w:val="00530E43"/>
    <w:rsid w:val="005313F2"/>
    <w:rsid w:val="00531A6B"/>
    <w:rsid w:val="00531BDF"/>
    <w:rsid w:val="00531D94"/>
    <w:rsid w:val="0053211F"/>
    <w:rsid w:val="0053227B"/>
    <w:rsid w:val="00532765"/>
    <w:rsid w:val="00532935"/>
    <w:rsid w:val="00533A9F"/>
    <w:rsid w:val="00534C44"/>
    <w:rsid w:val="005356BF"/>
    <w:rsid w:val="005358A1"/>
    <w:rsid w:val="00535B9F"/>
    <w:rsid w:val="005363BD"/>
    <w:rsid w:val="00536588"/>
    <w:rsid w:val="0053669D"/>
    <w:rsid w:val="00536CAE"/>
    <w:rsid w:val="00537D0A"/>
    <w:rsid w:val="00540484"/>
    <w:rsid w:val="00540519"/>
    <w:rsid w:val="00541245"/>
    <w:rsid w:val="005414A4"/>
    <w:rsid w:val="005418E9"/>
    <w:rsid w:val="0054190C"/>
    <w:rsid w:val="00541950"/>
    <w:rsid w:val="0054196D"/>
    <w:rsid w:val="00541C9A"/>
    <w:rsid w:val="00541CD2"/>
    <w:rsid w:val="0054202B"/>
    <w:rsid w:val="00542175"/>
    <w:rsid w:val="005424F5"/>
    <w:rsid w:val="005426F0"/>
    <w:rsid w:val="00542831"/>
    <w:rsid w:val="00542A1B"/>
    <w:rsid w:val="00542B1B"/>
    <w:rsid w:val="0054326B"/>
    <w:rsid w:val="00543697"/>
    <w:rsid w:val="005437C8"/>
    <w:rsid w:val="005440C7"/>
    <w:rsid w:val="005443F6"/>
    <w:rsid w:val="00544BC4"/>
    <w:rsid w:val="00544F32"/>
    <w:rsid w:val="00545838"/>
    <w:rsid w:val="005472C4"/>
    <w:rsid w:val="00547E4B"/>
    <w:rsid w:val="00550122"/>
    <w:rsid w:val="0055132C"/>
    <w:rsid w:val="00551644"/>
    <w:rsid w:val="00551B93"/>
    <w:rsid w:val="005521D9"/>
    <w:rsid w:val="005525F3"/>
    <w:rsid w:val="00552BCB"/>
    <w:rsid w:val="00552C2B"/>
    <w:rsid w:val="00552CF5"/>
    <w:rsid w:val="00552F32"/>
    <w:rsid w:val="0055316B"/>
    <w:rsid w:val="005534AE"/>
    <w:rsid w:val="00553571"/>
    <w:rsid w:val="00553C33"/>
    <w:rsid w:val="00553CFB"/>
    <w:rsid w:val="00554502"/>
    <w:rsid w:val="00554F43"/>
    <w:rsid w:val="0055503D"/>
    <w:rsid w:val="00555221"/>
    <w:rsid w:val="0055591B"/>
    <w:rsid w:val="00555A47"/>
    <w:rsid w:val="0055602F"/>
    <w:rsid w:val="0055628A"/>
    <w:rsid w:val="00556984"/>
    <w:rsid w:val="00556F62"/>
    <w:rsid w:val="005577B4"/>
    <w:rsid w:val="00560BC5"/>
    <w:rsid w:val="0056178F"/>
    <w:rsid w:val="00561B83"/>
    <w:rsid w:val="00561C0D"/>
    <w:rsid w:val="00561D72"/>
    <w:rsid w:val="00562314"/>
    <w:rsid w:val="00562478"/>
    <w:rsid w:val="00562630"/>
    <w:rsid w:val="0056265B"/>
    <w:rsid w:val="005626EE"/>
    <w:rsid w:val="0056285D"/>
    <w:rsid w:val="00562D72"/>
    <w:rsid w:val="00562FFF"/>
    <w:rsid w:val="00563282"/>
    <w:rsid w:val="005637E1"/>
    <w:rsid w:val="00563C90"/>
    <w:rsid w:val="00564100"/>
    <w:rsid w:val="00564987"/>
    <w:rsid w:val="00564CF6"/>
    <w:rsid w:val="00564D80"/>
    <w:rsid w:val="0056507F"/>
    <w:rsid w:val="0056520D"/>
    <w:rsid w:val="00565415"/>
    <w:rsid w:val="00566424"/>
    <w:rsid w:val="005668AA"/>
    <w:rsid w:val="0056692B"/>
    <w:rsid w:val="00567D1A"/>
    <w:rsid w:val="005701FE"/>
    <w:rsid w:val="00570F88"/>
    <w:rsid w:val="0057100B"/>
    <w:rsid w:val="005718C1"/>
    <w:rsid w:val="00571C37"/>
    <w:rsid w:val="005722C9"/>
    <w:rsid w:val="0057261F"/>
    <w:rsid w:val="00572FCB"/>
    <w:rsid w:val="005730B2"/>
    <w:rsid w:val="00573109"/>
    <w:rsid w:val="005732E7"/>
    <w:rsid w:val="00574001"/>
    <w:rsid w:val="00574253"/>
    <w:rsid w:val="005747E6"/>
    <w:rsid w:val="00574AE6"/>
    <w:rsid w:val="0057506D"/>
    <w:rsid w:val="00575853"/>
    <w:rsid w:val="005761FE"/>
    <w:rsid w:val="005762AA"/>
    <w:rsid w:val="0057670C"/>
    <w:rsid w:val="005779BF"/>
    <w:rsid w:val="00577CF0"/>
    <w:rsid w:val="00580845"/>
    <w:rsid w:val="005808CF"/>
    <w:rsid w:val="00580C05"/>
    <w:rsid w:val="00580C93"/>
    <w:rsid w:val="00580CAA"/>
    <w:rsid w:val="005821D5"/>
    <w:rsid w:val="00582CC5"/>
    <w:rsid w:val="0058302B"/>
    <w:rsid w:val="00583112"/>
    <w:rsid w:val="00583C49"/>
    <w:rsid w:val="005846AD"/>
    <w:rsid w:val="00584D1C"/>
    <w:rsid w:val="00584D98"/>
    <w:rsid w:val="00584EA7"/>
    <w:rsid w:val="005854F5"/>
    <w:rsid w:val="00585539"/>
    <w:rsid w:val="00586580"/>
    <w:rsid w:val="00586BF3"/>
    <w:rsid w:val="00586DEF"/>
    <w:rsid w:val="00587040"/>
    <w:rsid w:val="00587CAE"/>
    <w:rsid w:val="00590481"/>
    <w:rsid w:val="005910A3"/>
    <w:rsid w:val="005912FB"/>
    <w:rsid w:val="00591F95"/>
    <w:rsid w:val="0059242C"/>
    <w:rsid w:val="005928F8"/>
    <w:rsid w:val="00592C4B"/>
    <w:rsid w:val="00592DB7"/>
    <w:rsid w:val="00593803"/>
    <w:rsid w:val="00593D30"/>
    <w:rsid w:val="0059426A"/>
    <w:rsid w:val="005942A2"/>
    <w:rsid w:val="00594F9D"/>
    <w:rsid w:val="00594FED"/>
    <w:rsid w:val="005952DC"/>
    <w:rsid w:val="00595AB1"/>
    <w:rsid w:val="00595E10"/>
    <w:rsid w:val="00596464"/>
    <w:rsid w:val="00597B32"/>
    <w:rsid w:val="00597C2B"/>
    <w:rsid w:val="005A0505"/>
    <w:rsid w:val="005A06B4"/>
    <w:rsid w:val="005A19A1"/>
    <w:rsid w:val="005A19D9"/>
    <w:rsid w:val="005A1B88"/>
    <w:rsid w:val="005A1EEC"/>
    <w:rsid w:val="005A2C63"/>
    <w:rsid w:val="005A2DC4"/>
    <w:rsid w:val="005A36CB"/>
    <w:rsid w:val="005A39FE"/>
    <w:rsid w:val="005A3AC1"/>
    <w:rsid w:val="005A3DC5"/>
    <w:rsid w:val="005A455D"/>
    <w:rsid w:val="005A48D4"/>
    <w:rsid w:val="005A4AE9"/>
    <w:rsid w:val="005A4DF6"/>
    <w:rsid w:val="005A5034"/>
    <w:rsid w:val="005A5265"/>
    <w:rsid w:val="005A565C"/>
    <w:rsid w:val="005A59E2"/>
    <w:rsid w:val="005A5BB8"/>
    <w:rsid w:val="005A5CAA"/>
    <w:rsid w:val="005A6014"/>
    <w:rsid w:val="005A6025"/>
    <w:rsid w:val="005A6052"/>
    <w:rsid w:val="005A62D1"/>
    <w:rsid w:val="005A668F"/>
    <w:rsid w:val="005A74ED"/>
    <w:rsid w:val="005A75BD"/>
    <w:rsid w:val="005A771D"/>
    <w:rsid w:val="005A7BA3"/>
    <w:rsid w:val="005B0118"/>
    <w:rsid w:val="005B01F2"/>
    <w:rsid w:val="005B03B3"/>
    <w:rsid w:val="005B0765"/>
    <w:rsid w:val="005B0E0E"/>
    <w:rsid w:val="005B0EDF"/>
    <w:rsid w:val="005B1ACB"/>
    <w:rsid w:val="005B1B45"/>
    <w:rsid w:val="005B1D1A"/>
    <w:rsid w:val="005B26B9"/>
    <w:rsid w:val="005B2C5A"/>
    <w:rsid w:val="005B2D47"/>
    <w:rsid w:val="005B3140"/>
    <w:rsid w:val="005B3C00"/>
    <w:rsid w:val="005B3D1A"/>
    <w:rsid w:val="005B3F7B"/>
    <w:rsid w:val="005B404A"/>
    <w:rsid w:val="005B46BB"/>
    <w:rsid w:val="005B4938"/>
    <w:rsid w:val="005B4ECC"/>
    <w:rsid w:val="005B513F"/>
    <w:rsid w:val="005B5228"/>
    <w:rsid w:val="005B5365"/>
    <w:rsid w:val="005B552D"/>
    <w:rsid w:val="005B56E7"/>
    <w:rsid w:val="005B6268"/>
    <w:rsid w:val="005B6CA4"/>
    <w:rsid w:val="005B6E7C"/>
    <w:rsid w:val="005B6F37"/>
    <w:rsid w:val="005B7D3C"/>
    <w:rsid w:val="005B7FB2"/>
    <w:rsid w:val="005C01E9"/>
    <w:rsid w:val="005C10B1"/>
    <w:rsid w:val="005C1D70"/>
    <w:rsid w:val="005C24F9"/>
    <w:rsid w:val="005C2E37"/>
    <w:rsid w:val="005C2F49"/>
    <w:rsid w:val="005C2FA3"/>
    <w:rsid w:val="005C3797"/>
    <w:rsid w:val="005C47FA"/>
    <w:rsid w:val="005C4890"/>
    <w:rsid w:val="005C4959"/>
    <w:rsid w:val="005C4EE2"/>
    <w:rsid w:val="005C54C8"/>
    <w:rsid w:val="005C5E49"/>
    <w:rsid w:val="005C64FC"/>
    <w:rsid w:val="005C6D1A"/>
    <w:rsid w:val="005C6D30"/>
    <w:rsid w:val="005C7073"/>
    <w:rsid w:val="005C77C4"/>
    <w:rsid w:val="005C7C23"/>
    <w:rsid w:val="005C7C82"/>
    <w:rsid w:val="005C7EA0"/>
    <w:rsid w:val="005D1331"/>
    <w:rsid w:val="005D1BC5"/>
    <w:rsid w:val="005D1EAA"/>
    <w:rsid w:val="005D21E1"/>
    <w:rsid w:val="005D2AEC"/>
    <w:rsid w:val="005D4222"/>
    <w:rsid w:val="005D42C9"/>
    <w:rsid w:val="005D489B"/>
    <w:rsid w:val="005D6362"/>
    <w:rsid w:val="005D6697"/>
    <w:rsid w:val="005D704D"/>
    <w:rsid w:val="005D72A6"/>
    <w:rsid w:val="005D7EEA"/>
    <w:rsid w:val="005E0543"/>
    <w:rsid w:val="005E0587"/>
    <w:rsid w:val="005E0D37"/>
    <w:rsid w:val="005E18A4"/>
    <w:rsid w:val="005E1C70"/>
    <w:rsid w:val="005E1DF4"/>
    <w:rsid w:val="005E26E4"/>
    <w:rsid w:val="005E35AB"/>
    <w:rsid w:val="005E3A62"/>
    <w:rsid w:val="005E3F3C"/>
    <w:rsid w:val="005E41F6"/>
    <w:rsid w:val="005E4964"/>
    <w:rsid w:val="005E5792"/>
    <w:rsid w:val="005E5E49"/>
    <w:rsid w:val="005E6176"/>
    <w:rsid w:val="005E7070"/>
    <w:rsid w:val="005E7211"/>
    <w:rsid w:val="005E76FB"/>
    <w:rsid w:val="005E7967"/>
    <w:rsid w:val="005F09C3"/>
    <w:rsid w:val="005F1066"/>
    <w:rsid w:val="005F166A"/>
    <w:rsid w:val="005F1818"/>
    <w:rsid w:val="005F1BCC"/>
    <w:rsid w:val="005F2040"/>
    <w:rsid w:val="005F2149"/>
    <w:rsid w:val="005F2338"/>
    <w:rsid w:val="005F2BA6"/>
    <w:rsid w:val="005F2DAA"/>
    <w:rsid w:val="005F340E"/>
    <w:rsid w:val="005F3CDF"/>
    <w:rsid w:val="005F4868"/>
    <w:rsid w:val="005F5330"/>
    <w:rsid w:val="005F62B8"/>
    <w:rsid w:val="005F7049"/>
    <w:rsid w:val="005F7CA2"/>
    <w:rsid w:val="005F7FD2"/>
    <w:rsid w:val="00600F61"/>
    <w:rsid w:val="0060185C"/>
    <w:rsid w:val="00601901"/>
    <w:rsid w:val="00601AAD"/>
    <w:rsid w:val="00602445"/>
    <w:rsid w:val="00602657"/>
    <w:rsid w:val="00602A32"/>
    <w:rsid w:val="006032A8"/>
    <w:rsid w:val="0060339C"/>
    <w:rsid w:val="00603500"/>
    <w:rsid w:val="006045F5"/>
    <w:rsid w:val="00604B59"/>
    <w:rsid w:val="00604C09"/>
    <w:rsid w:val="0060584E"/>
    <w:rsid w:val="00605887"/>
    <w:rsid w:val="00606403"/>
    <w:rsid w:val="0060670B"/>
    <w:rsid w:val="006071B8"/>
    <w:rsid w:val="0060724E"/>
    <w:rsid w:val="00607BA3"/>
    <w:rsid w:val="006100A9"/>
    <w:rsid w:val="006100B2"/>
    <w:rsid w:val="00610460"/>
    <w:rsid w:val="00610825"/>
    <w:rsid w:val="0061097B"/>
    <w:rsid w:val="0061141F"/>
    <w:rsid w:val="00611609"/>
    <w:rsid w:val="00611829"/>
    <w:rsid w:val="0061191B"/>
    <w:rsid w:val="00612023"/>
    <w:rsid w:val="00612522"/>
    <w:rsid w:val="00613158"/>
    <w:rsid w:val="006132B8"/>
    <w:rsid w:val="006136CF"/>
    <w:rsid w:val="0061380E"/>
    <w:rsid w:val="00613B83"/>
    <w:rsid w:val="0061486E"/>
    <w:rsid w:val="00614B86"/>
    <w:rsid w:val="00614C70"/>
    <w:rsid w:val="00615195"/>
    <w:rsid w:val="0061568E"/>
    <w:rsid w:val="00615A0F"/>
    <w:rsid w:val="00615D6D"/>
    <w:rsid w:val="00616DB9"/>
    <w:rsid w:val="00616E30"/>
    <w:rsid w:val="00616E55"/>
    <w:rsid w:val="00620822"/>
    <w:rsid w:val="0062113B"/>
    <w:rsid w:val="00621242"/>
    <w:rsid w:val="00621540"/>
    <w:rsid w:val="006218A4"/>
    <w:rsid w:val="006223D5"/>
    <w:rsid w:val="00622646"/>
    <w:rsid w:val="0062276F"/>
    <w:rsid w:val="006228EE"/>
    <w:rsid w:val="00622927"/>
    <w:rsid w:val="00623D7B"/>
    <w:rsid w:val="00624330"/>
    <w:rsid w:val="00625428"/>
    <w:rsid w:val="006255FD"/>
    <w:rsid w:val="00625D27"/>
    <w:rsid w:val="00625EC7"/>
    <w:rsid w:val="0062635F"/>
    <w:rsid w:val="0062638E"/>
    <w:rsid w:val="0062689F"/>
    <w:rsid w:val="00626A65"/>
    <w:rsid w:val="00626C98"/>
    <w:rsid w:val="0062733B"/>
    <w:rsid w:val="0062CB70"/>
    <w:rsid w:val="00630097"/>
    <w:rsid w:val="0063016B"/>
    <w:rsid w:val="006305C5"/>
    <w:rsid w:val="006326C7"/>
    <w:rsid w:val="00632B3E"/>
    <w:rsid w:val="0063322C"/>
    <w:rsid w:val="00633F6A"/>
    <w:rsid w:val="0063419C"/>
    <w:rsid w:val="006342CE"/>
    <w:rsid w:val="00634466"/>
    <w:rsid w:val="00634D47"/>
    <w:rsid w:val="00637488"/>
    <w:rsid w:val="006374EE"/>
    <w:rsid w:val="00637854"/>
    <w:rsid w:val="00637DCF"/>
    <w:rsid w:val="006403D0"/>
    <w:rsid w:val="006407F8"/>
    <w:rsid w:val="006408E9"/>
    <w:rsid w:val="00640DDC"/>
    <w:rsid w:val="006415FA"/>
    <w:rsid w:val="0064170F"/>
    <w:rsid w:val="00641952"/>
    <w:rsid w:val="006420F3"/>
    <w:rsid w:val="00642648"/>
    <w:rsid w:val="00642A92"/>
    <w:rsid w:val="00642AF1"/>
    <w:rsid w:val="0064303F"/>
    <w:rsid w:val="00643927"/>
    <w:rsid w:val="00643CAE"/>
    <w:rsid w:val="00643F77"/>
    <w:rsid w:val="00644481"/>
    <w:rsid w:val="00644839"/>
    <w:rsid w:val="006448F8"/>
    <w:rsid w:val="00644AB4"/>
    <w:rsid w:val="00644B98"/>
    <w:rsid w:val="0064544E"/>
    <w:rsid w:val="006456EE"/>
    <w:rsid w:val="00645DE7"/>
    <w:rsid w:val="00646337"/>
    <w:rsid w:val="0064673D"/>
    <w:rsid w:val="00646F2D"/>
    <w:rsid w:val="0064725F"/>
    <w:rsid w:val="0064757C"/>
    <w:rsid w:val="00647DC8"/>
    <w:rsid w:val="00650F2C"/>
    <w:rsid w:val="006511C1"/>
    <w:rsid w:val="00651AB7"/>
    <w:rsid w:val="00651D4B"/>
    <w:rsid w:val="00651E40"/>
    <w:rsid w:val="006521F8"/>
    <w:rsid w:val="0065291E"/>
    <w:rsid w:val="00653CCE"/>
    <w:rsid w:val="0065416D"/>
    <w:rsid w:val="006546FA"/>
    <w:rsid w:val="006547C7"/>
    <w:rsid w:val="006549C5"/>
    <w:rsid w:val="00654EE2"/>
    <w:rsid w:val="00655069"/>
    <w:rsid w:val="00655311"/>
    <w:rsid w:val="006555DB"/>
    <w:rsid w:val="00655846"/>
    <w:rsid w:val="00655D6F"/>
    <w:rsid w:val="00655DB5"/>
    <w:rsid w:val="00656126"/>
    <w:rsid w:val="006566C3"/>
    <w:rsid w:val="006566D8"/>
    <w:rsid w:val="00656F85"/>
    <w:rsid w:val="006570A7"/>
    <w:rsid w:val="006570A8"/>
    <w:rsid w:val="006604D0"/>
    <w:rsid w:val="00660534"/>
    <w:rsid w:val="0066059B"/>
    <w:rsid w:val="00660659"/>
    <w:rsid w:val="00662C8D"/>
    <w:rsid w:val="00662CB2"/>
    <w:rsid w:val="00662CC2"/>
    <w:rsid w:val="0066350A"/>
    <w:rsid w:val="0066360D"/>
    <w:rsid w:val="0066376A"/>
    <w:rsid w:val="0066427B"/>
    <w:rsid w:val="00664544"/>
    <w:rsid w:val="00664839"/>
    <w:rsid w:val="006649E7"/>
    <w:rsid w:val="00664DAE"/>
    <w:rsid w:val="00664DF4"/>
    <w:rsid w:val="00664E7D"/>
    <w:rsid w:val="0066556A"/>
    <w:rsid w:val="00665AC2"/>
    <w:rsid w:val="00666648"/>
    <w:rsid w:val="00670A22"/>
    <w:rsid w:val="00670D94"/>
    <w:rsid w:val="0067138D"/>
    <w:rsid w:val="006716C6"/>
    <w:rsid w:val="00671895"/>
    <w:rsid w:val="00671B73"/>
    <w:rsid w:val="006720A6"/>
    <w:rsid w:val="006725F5"/>
    <w:rsid w:val="006727A3"/>
    <w:rsid w:val="00672E97"/>
    <w:rsid w:val="00673061"/>
    <w:rsid w:val="0067306B"/>
    <w:rsid w:val="00673625"/>
    <w:rsid w:val="0067470C"/>
    <w:rsid w:val="00674B9C"/>
    <w:rsid w:val="00674D3A"/>
    <w:rsid w:val="00674D41"/>
    <w:rsid w:val="0067659E"/>
    <w:rsid w:val="006765E0"/>
    <w:rsid w:val="00676B52"/>
    <w:rsid w:val="00676C19"/>
    <w:rsid w:val="00676E6F"/>
    <w:rsid w:val="006773CC"/>
    <w:rsid w:val="0067758B"/>
    <w:rsid w:val="0067769D"/>
    <w:rsid w:val="0067792D"/>
    <w:rsid w:val="00677A47"/>
    <w:rsid w:val="00680C89"/>
    <w:rsid w:val="00680E6A"/>
    <w:rsid w:val="006810EB"/>
    <w:rsid w:val="0068119D"/>
    <w:rsid w:val="00681819"/>
    <w:rsid w:val="0068246E"/>
    <w:rsid w:val="00682937"/>
    <w:rsid w:val="00682CC0"/>
    <w:rsid w:val="00682D77"/>
    <w:rsid w:val="006833CC"/>
    <w:rsid w:val="00683426"/>
    <w:rsid w:val="00683478"/>
    <w:rsid w:val="006836E7"/>
    <w:rsid w:val="00683BB1"/>
    <w:rsid w:val="00683C08"/>
    <w:rsid w:val="00684BF1"/>
    <w:rsid w:val="00685927"/>
    <w:rsid w:val="00686053"/>
    <w:rsid w:val="0068623A"/>
    <w:rsid w:val="006865F9"/>
    <w:rsid w:val="00686938"/>
    <w:rsid w:val="0068704D"/>
    <w:rsid w:val="0068709B"/>
    <w:rsid w:val="00687100"/>
    <w:rsid w:val="00687123"/>
    <w:rsid w:val="006878C3"/>
    <w:rsid w:val="006912E8"/>
    <w:rsid w:val="006915D6"/>
    <w:rsid w:val="006917C8"/>
    <w:rsid w:val="00691AA0"/>
    <w:rsid w:val="00692023"/>
    <w:rsid w:val="006930E0"/>
    <w:rsid w:val="0069321E"/>
    <w:rsid w:val="0069375F"/>
    <w:rsid w:val="00693A67"/>
    <w:rsid w:val="00694140"/>
    <w:rsid w:val="00694798"/>
    <w:rsid w:val="00695183"/>
    <w:rsid w:val="00696386"/>
    <w:rsid w:val="006963DA"/>
    <w:rsid w:val="0069728A"/>
    <w:rsid w:val="006974FE"/>
    <w:rsid w:val="00697F61"/>
    <w:rsid w:val="006A004E"/>
    <w:rsid w:val="006A0830"/>
    <w:rsid w:val="006A08C5"/>
    <w:rsid w:val="006A0C72"/>
    <w:rsid w:val="006A0D36"/>
    <w:rsid w:val="006A180D"/>
    <w:rsid w:val="006A1D1A"/>
    <w:rsid w:val="006A2105"/>
    <w:rsid w:val="006A30F8"/>
    <w:rsid w:val="006A333B"/>
    <w:rsid w:val="006A3977"/>
    <w:rsid w:val="006A3BAC"/>
    <w:rsid w:val="006A3C3A"/>
    <w:rsid w:val="006A3C92"/>
    <w:rsid w:val="006A3CAD"/>
    <w:rsid w:val="006A4A9D"/>
    <w:rsid w:val="006A508B"/>
    <w:rsid w:val="006A59F7"/>
    <w:rsid w:val="006A5C02"/>
    <w:rsid w:val="006A6564"/>
    <w:rsid w:val="006A6AA9"/>
    <w:rsid w:val="006A6C28"/>
    <w:rsid w:val="006A6DC5"/>
    <w:rsid w:val="006A74AC"/>
    <w:rsid w:val="006A76D1"/>
    <w:rsid w:val="006A79DB"/>
    <w:rsid w:val="006A7AC5"/>
    <w:rsid w:val="006B000A"/>
    <w:rsid w:val="006B02D9"/>
    <w:rsid w:val="006B0351"/>
    <w:rsid w:val="006B0E27"/>
    <w:rsid w:val="006B0F8D"/>
    <w:rsid w:val="006B1263"/>
    <w:rsid w:val="006B1407"/>
    <w:rsid w:val="006B1BD7"/>
    <w:rsid w:val="006B2847"/>
    <w:rsid w:val="006B2D63"/>
    <w:rsid w:val="006B3100"/>
    <w:rsid w:val="006B342F"/>
    <w:rsid w:val="006B3477"/>
    <w:rsid w:val="006B3723"/>
    <w:rsid w:val="006B37EB"/>
    <w:rsid w:val="006B4BD2"/>
    <w:rsid w:val="006B5377"/>
    <w:rsid w:val="006B69E9"/>
    <w:rsid w:val="006B6E65"/>
    <w:rsid w:val="006B7186"/>
    <w:rsid w:val="006C0665"/>
    <w:rsid w:val="006C06AA"/>
    <w:rsid w:val="006C0DBC"/>
    <w:rsid w:val="006C0EDE"/>
    <w:rsid w:val="006C1D94"/>
    <w:rsid w:val="006C1FA0"/>
    <w:rsid w:val="006C2CA7"/>
    <w:rsid w:val="006C2ECD"/>
    <w:rsid w:val="006C34CA"/>
    <w:rsid w:val="006C44F2"/>
    <w:rsid w:val="006C4D14"/>
    <w:rsid w:val="006C57DF"/>
    <w:rsid w:val="006C6548"/>
    <w:rsid w:val="006C6615"/>
    <w:rsid w:val="006C6E24"/>
    <w:rsid w:val="006C7356"/>
    <w:rsid w:val="006C75C7"/>
    <w:rsid w:val="006C76CA"/>
    <w:rsid w:val="006D07D4"/>
    <w:rsid w:val="006D093D"/>
    <w:rsid w:val="006D0E53"/>
    <w:rsid w:val="006D1071"/>
    <w:rsid w:val="006D10F5"/>
    <w:rsid w:val="006D1285"/>
    <w:rsid w:val="006D242C"/>
    <w:rsid w:val="006D342C"/>
    <w:rsid w:val="006D34B1"/>
    <w:rsid w:val="006D35CC"/>
    <w:rsid w:val="006D3AD3"/>
    <w:rsid w:val="006D4638"/>
    <w:rsid w:val="006D4D34"/>
    <w:rsid w:val="006D51A4"/>
    <w:rsid w:val="006D5363"/>
    <w:rsid w:val="006D6D6E"/>
    <w:rsid w:val="006D70BE"/>
    <w:rsid w:val="006D72EE"/>
    <w:rsid w:val="006D733A"/>
    <w:rsid w:val="006D7E91"/>
    <w:rsid w:val="006E005D"/>
    <w:rsid w:val="006E0500"/>
    <w:rsid w:val="006E0859"/>
    <w:rsid w:val="006E0DFA"/>
    <w:rsid w:val="006E0F33"/>
    <w:rsid w:val="006E1107"/>
    <w:rsid w:val="006E16AF"/>
    <w:rsid w:val="006E19F5"/>
    <w:rsid w:val="006E1EFD"/>
    <w:rsid w:val="006E2310"/>
    <w:rsid w:val="006E26BA"/>
    <w:rsid w:val="006E286A"/>
    <w:rsid w:val="006E3058"/>
    <w:rsid w:val="006E3152"/>
    <w:rsid w:val="006E3223"/>
    <w:rsid w:val="006E345F"/>
    <w:rsid w:val="006E34D9"/>
    <w:rsid w:val="006E378A"/>
    <w:rsid w:val="006E3D7C"/>
    <w:rsid w:val="006E3F6D"/>
    <w:rsid w:val="006E45E1"/>
    <w:rsid w:val="006E45EB"/>
    <w:rsid w:val="006E47BA"/>
    <w:rsid w:val="006E4D01"/>
    <w:rsid w:val="006E50D8"/>
    <w:rsid w:val="006E53DF"/>
    <w:rsid w:val="006E5541"/>
    <w:rsid w:val="006E5F06"/>
    <w:rsid w:val="006E6AE6"/>
    <w:rsid w:val="006E7429"/>
    <w:rsid w:val="006F002B"/>
    <w:rsid w:val="006F029B"/>
    <w:rsid w:val="006F03EC"/>
    <w:rsid w:val="006F09F0"/>
    <w:rsid w:val="006F0B53"/>
    <w:rsid w:val="006F1052"/>
    <w:rsid w:val="006F17B2"/>
    <w:rsid w:val="006F18B2"/>
    <w:rsid w:val="006F213F"/>
    <w:rsid w:val="006F28CF"/>
    <w:rsid w:val="006F3C0C"/>
    <w:rsid w:val="006F3C71"/>
    <w:rsid w:val="006F405A"/>
    <w:rsid w:val="006F4529"/>
    <w:rsid w:val="006F4759"/>
    <w:rsid w:val="006F4D60"/>
    <w:rsid w:val="006F4D8A"/>
    <w:rsid w:val="006F4F67"/>
    <w:rsid w:val="006F504F"/>
    <w:rsid w:val="006F5290"/>
    <w:rsid w:val="006F55EA"/>
    <w:rsid w:val="006F56A4"/>
    <w:rsid w:val="006F58C6"/>
    <w:rsid w:val="006F58FC"/>
    <w:rsid w:val="006F5945"/>
    <w:rsid w:val="006F5A6F"/>
    <w:rsid w:val="006F6B1E"/>
    <w:rsid w:val="006F73BE"/>
    <w:rsid w:val="0070079B"/>
    <w:rsid w:val="00700CC5"/>
    <w:rsid w:val="00701F43"/>
    <w:rsid w:val="00701FEA"/>
    <w:rsid w:val="007030DB"/>
    <w:rsid w:val="00703864"/>
    <w:rsid w:val="00703C0E"/>
    <w:rsid w:val="00703C9C"/>
    <w:rsid w:val="00704E18"/>
    <w:rsid w:val="007058A4"/>
    <w:rsid w:val="007059F9"/>
    <w:rsid w:val="00706922"/>
    <w:rsid w:val="00706AB8"/>
    <w:rsid w:val="00706C79"/>
    <w:rsid w:val="00706FD4"/>
    <w:rsid w:val="00707B92"/>
    <w:rsid w:val="00707CB8"/>
    <w:rsid w:val="00707D9F"/>
    <w:rsid w:val="00710BDE"/>
    <w:rsid w:val="00710C1F"/>
    <w:rsid w:val="00711476"/>
    <w:rsid w:val="007114DB"/>
    <w:rsid w:val="007117DB"/>
    <w:rsid w:val="007117EE"/>
    <w:rsid w:val="00711B9D"/>
    <w:rsid w:val="007123BC"/>
    <w:rsid w:val="007126BB"/>
    <w:rsid w:val="00713138"/>
    <w:rsid w:val="00713942"/>
    <w:rsid w:val="0071424F"/>
    <w:rsid w:val="007148B0"/>
    <w:rsid w:val="007152DF"/>
    <w:rsid w:val="00715854"/>
    <w:rsid w:val="00715A35"/>
    <w:rsid w:val="00715DB5"/>
    <w:rsid w:val="007166D4"/>
    <w:rsid w:val="0072035C"/>
    <w:rsid w:val="00720366"/>
    <w:rsid w:val="0072051B"/>
    <w:rsid w:val="00720A35"/>
    <w:rsid w:val="0072126E"/>
    <w:rsid w:val="00721892"/>
    <w:rsid w:val="00721A3F"/>
    <w:rsid w:val="00721A61"/>
    <w:rsid w:val="00723438"/>
    <w:rsid w:val="007234EA"/>
    <w:rsid w:val="00723F67"/>
    <w:rsid w:val="0072466B"/>
    <w:rsid w:val="007247DA"/>
    <w:rsid w:val="007248A0"/>
    <w:rsid w:val="00724DF0"/>
    <w:rsid w:val="00725647"/>
    <w:rsid w:val="007258A3"/>
    <w:rsid w:val="007266E3"/>
    <w:rsid w:val="00726DD7"/>
    <w:rsid w:val="00727CEA"/>
    <w:rsid w:val="0073025B"/>
    <w:rsid w:val="007303EF"/>
    <w:rsid w:val="007305F1"/>
    <w:rsid w:val="00730AC0"/>
    <w:rsid w:val="0073194D"/>
    <w:rsid w:val="00731CA4"/>
    <w:rsid w:val="00731CAB"/>
    <w:rsid w:val="00732747"/>
    <w:rsid w:val="007328B0"/>
    <w:rsid w:val="00732E5E"/>
    <w:rsid w:val="007336BF"/>
    <w:rsid w:val="00733776"/>
    <w:rsid w:val="00733B5E"/>
    <w:rsid w:val="0073400B"/>
    <w:rsid w:val="0073438C"/>
    <w:rsid w:val="007360BA"/>
    <w:rsid w:val="00736DA0"/>
    <w:rsid w:val="0073717E"/>
    <w:rsid w:val="00737959"/>
    <w:rsid w:val="0074058B"/>
    <w:rsid w:val="00740D50"/>
    <w:rsid w:val="007416F8"/>
    <w:rsid w:val="00741A03"/>
    <w:rsid w:val="00741ED8"/>
    <w:rsid w:val="007421E8"/>
    <w:rsid w:val="00742DF6"/>
    <w:rsid w:val="0074308B"/>
    <w:rsid w:val="00743417"/>
    <w:rsid w:val="00743789"/>
    <w:rsid w:val="00743DF9"/>
    <w:rsid w:val="007440CB"/>
    <w:rsid w:val="00744F1A"/>
    <w:rsid w:val="007450C4"/>
    <w:rsid w:val="007452BF"/>
    <w:rsid w:val="00745328"/>
    <w:rsid w:val="00745882"/>
    <w:rsid w:val="00745B88"/>
    <w:rsid w:val="00745C7E"/>
    <w:rsid w:val="00746AF4"/>
    <w:rsid w:val="00746F4E"/>
    <w:rsid w:val="007471CB"/>
    <w:rsid w:val="00747293"/>
    <w:rsid w:val="00747694"/>
    <w:rsid w:val="00750115"/>
    <w:rsid w:val="00750C2B"/>
    <w:rsid w:val="00750EA3"/>
    <w:rsid w:val="007512CB"/>
    <w:rsid w:val="007514BD"/>
    <w:rsid w:val="00751A1C"/>
    <w:rsid w:val="00751A48"/>
    <w:rsid w:val="00751CBB"/>
    <w:rsid w:val="00751F9A"/>
    <w:rsid w:val="00752010"/>
    <w:rsid w:val="00752232"/>
    <w:rsid w:val="00752720"/>
    <w:rsid w:val="00752CAC"/>
    <w:rsid w:val="00752F59"/>
    <w:rsid w:val="007530D5"/>
    <w:rsid w:val="00753131"/>
    <w:rsid w:val="0075337B"/>
    <w:rsid w:val="00753AC6"/>
    <w:rsid w:val="00753E03"/>
    <w:rsid w:val="0075408B"/>
    <w:rsid w:val="00754A05"/>
    <w:rsid w:val="00754AB7"/>
    <w:rsid w:val="00754AE3"/>
    <w:rsid w:val="007551B8"/>
    <w:rsid w:val="00755678"/>
    <w:rsid w:val="00755915"/>
    <w:rsid w:val="00755B8E"/>
    <w:rsid w:val="00757008"/>
    <w:rsid w:val="00757260"/>
    <w:rsid w:val="0075770B"/>
    <w:rsid w:val="0075783F"/>
    <w:rsid w:val="007578C0"/>
    <w:rsid w:val="00757D88"/>
    <w:rsid w:val="00757FBA"/>
    <w:rsid w:val="00760415"/>
    <w:rsid w:val="007605CA"/>
    <w:rsid w:val="00760F64"/>
    <w:rsid w:val="00761177"/>
    <w:rsid w:val="00761CFD"/>
    <w:rsid w:val="0076277C"/>
    <w:rsid w:val="00762B84"/>
    <w:rsid w:val="00763333"/>
    <w:rsid w:val="007633DC"/>
    <w:rsid w:val="00763793"/>
    <w:rsid w:val="007637CE"/>
    <w:rsid w:val="00763DF4"/>
    <w:rsid w:val="00764A31"/>
    <w:rsid w:val="00764DAF"/>
    <w:rsid w:val="00765EC6"/>
    <w:rsid w:val="007660E8"/>
    <w:rsid w:val="00766526"/>
    <w:rsid w:val="007665FB"/>
    <w:rsid w:val="007669A7"/>
    <w:rsid w:val="00766C43"/>
    <w:rsid w:val="00767192"/>
    <w:rsid w:val="00767895"/>
    <w:rsid w:val="00767DDB"/>
    <w:rsid w:val="00767E18"/>
    <w:rsid w:val="00771301"/>
    <w:rsid w:val="007714D3"/>
    <w:rsid w:val="00771B55"/>
    <w:rsid w:val="00771BA8"/>
    <w:rsid w:val="00771DA2"/>
    <w:rsid w:val="00772092"/>
    <w:rsid w:val="00772356"/>
    <w:rsid w:val="00773144"/>
    <w:rsid w:val="00773422"/>
    <w:rsid w:val="00773834"/>
    <w:rsid w:val="00773E4E"/>
    <w:rsid w:val="00774308"/>
    <w:rsid w:val="00774BC5"/>
    <w:rsid w:val="00774DEC"/>
    <w:rsid w:val="007750F6"/>
    <w:rsid w:val="007752E7"/>
    <w:rsid w:val="007759AC"/>
    <w:rsid w:val="00775A3F"/>
    <w:rsid w:val="00775C10"/>
    <w:rsid w:val="00775E36"/>
    <w:rsid w:val="007760E9"/>
    <w:rsid w:val="00776A28"/>
    <w:rsid w:val="00776B32"/>
    <w:rsid w:val="00777547"/>
    <w:rsid w:val="00777CCD"/>
    <w:rsid w:val="00780F87"/>
    <w:rsid w:val="007811C4"/>
    <w:rsid w:val="007816A8"/>
    <w:rsid w:val="00781944"/>
    <w:rsid w:val="00781A7D"/>
    <w:rsid w:val="00781B99"/>
    <w:rsid w:val="007828D0"/>
    <w:rsid w:val="00783267"/>
    <w:rsid w:val="0078339B"/>
    <w:rsid w:val="00783922"/>
    <w:rsid w:val="00783966"/>
    <w:rsid w:val="007839FB"/>
    <w:rsid w:val="00783A2A"/>
    <w:rsid w:val="00783AFC"/>
    <w:rsid w:val="007842A2"/>
    <w:rsid w:val="007842D0"/>
    <w:rsid w:val="00784F15"/>
    <w:rsid w:val="00784F7C"/>
    <w:rsid w:val="00785169"/>
    <w:rsid w:val="00785454"/>
    <w:rsid w:val="00785894"/>
    <w:rsid w:val="0078590F"/>
    <w:rsid w:val="00785B1B"/>
    <w:rsid w:val="00786589"/>
    <w:rsid w:val="007865A3"/>
    <w:rsid w:val="00786DA1"/>
    <w:rsid w:val="00786FA2"/>
    <w:rsid w:val="007874A7"/>
    <w:rsid w:val="00787A84"/>
    <w:rsid w:val="00790244"/>
    <w:rsid w:val="00790266"/>
    <w:rsid w:val="00792079"/>
    <w:rsid w:val="00792292"/>
    <w:rsid w:val="0079233A"/>
    <w:rsid w:val="00792348"/>
    <w:rsid w:val="007925CE"/>
    <w:rsid w:val="00792C90"/>
    <w:rsid w:val="00793828"/>
    <w:rsid w:val="00793ECC"/>
    <w:rsid w:val="00793F64"/>
    <w:rsid w:val="007942D1"/>
    <w:rsid w:val="00794BBF"/>
    <w:rsid w:val="007952F9"/>
    <w:rsid w:val="007955C0"/>
    <w:rsid w:val="007956B6"/>
    <w:rsid w:val="0079623D"/>
    <w:rsid w:val="007976E1"/>
    <w:rsid w:val="00797A64"/>
    <w:rsid w:val="007A0182"/>
    <w:rsid w:val="007A1152"/>
    <w:rsid w:val="007A19BF"/>
    <w:rsid w:val="007A1F90"/>
    <w:rsid w:val="007A21F8"/>
    <w:rsid w:val="007A221E"/>
    <w:rsid w:val="007A25C7"/>
    <w:rsid w:val="007A261D"/>
    <w:rsid w:val="007A2969"/>
    <w:rsid w:val="007A29EA"/>
    <w:rsid w:val="007A2AC1"/>
    <w:rsid w:val="007A2D0A"/>
    <w:rsid w:val="007A2D33"/>
    <w:rsid w:val="007A36A1"/>
    <w:rsid w:val="007A399C"/>
    <w:rsid w:val="007A39C1"/>
    <w:rsid w:val="007A3E3A"/>
    <w:rsid w:val="007A41C2"/>
    <w:rsid w:val="007A4DFC"/>
    <w:rsid w:val="007A4FFE"/>
    <w:rsid w:val="007A51F7"/>
    <w:rsid w:val="007A5BD0"/>
    <w:rsid w:val="007A5FCD"/>
    <w:rsid w:val="007A682F"/>
    <w:rsid w:val="007A6B29"/>
    <w:rsid w:val="007A6D68"/>
    <w:rsid w:val="007A7405"/>
    <w:rsid w:val="007A776D"/>
    <w:rsid w:val="007A7AC4"/>
    <w:rsid w:val="007B028B"/>
    <w:rsid w:val="007B048D"/>
    <w:rsid w:val="007B10DD"/>
    <w:rsid w:val="007B11A2"/>
    <w:rsid w:val="007B1529"/>
    <w:rsid w:val="007B1912"/>
    <w:rsid w:val="007B1A80"/>
    <w:rsid w:val="007B1E5E"/>
    <w:rsid w:val="007B323E"/>
    <w:rsid w:val="007B3528"/>
    <w:rsid w:val="007B3A37"/>
    <w:rsid w:val="007B47BE"/>
    <w:rsid w:val="007B4BBE"/>
    <w:rsid w:val="007B4D73"/>
    <w:rsid w:val="007B5F89"/>
    <w:rsid w:val="007B62C1"/>
    <w:rsid w:val="007B6863"/>
    <w:rsid w:val="007B68D9"/>
    <w:rsid w:val="007B6CA0"/>
    <w:rsid w:val="007B74C1"/>
    <w:rsid w:val="007B77D0"/>
    <w:rsid w:val="007C014E"/>
    <w:rsid w:val="007C04BA"/>
    <w:rsid w:val="007C0BA5"/>
    <w:rsid w:val="007C0E05"/>
    <w:rsid w:val="007C1A0D"/>
    <w:rsid w:val="007C24E0"/>
    <w:rsid w:val="007C2804"/>
    <w:rsid w:val="007C2ADE"/>
    <w:rsid w:val="007C335B"/>
    <w:rsid w:val="007C3C07"/>
    <w:rsid w:val="007C3D00"/>
    <w:rsid w:val="007C42E7"/>
    <w:rsid w:val="007C60BC"/>
    <w:rsid w:val="007C6FC3"/>
    <w:rsid w:val="007C70D3"/>
    <w:rsid w:val="007C741B"/>
    <w:rsid w:val="007C77BE"/>
    <w:rsid w:val="007C77FB"/>
    <w:rsid w:val="007D00A0"/>
    <w:rsid w:val="007D07AE"/>
    <w:rsid w:val="007D0EE0"/>
    <w:rsid w:val="007D1607"/>
    <w:rsid w:val="007D1B1F"/>
    <w:rsid w:val="007D30A8"/>
    <w:rsid w:val="007D3199"/>
    <w:rsid w:val="007D3721"/>
    <w:rsid w:val="007D3EF3"/>
    <w:rsid w:val="007D4295"/>
    <w:rsid w:val="007D4460"/>
    <w:rsid w:val="007D44F0"/>
    <w:rsid w:val="007D4943"/>
    <w:rsid w:val="007D5A4F"/>
    <w:rsid w:val="007D69DE"/>
    <w:rsid w:val="007D6D5D"/>
    <w:rsid w:val="007D6F6A"/>
    <w:rsid w:val="007D70E9"/>
    <w:rsid w:val="007D7910"/>
    <w:rsid w:val="007D7B55"/>
    <w:rsid w:val="007E009D"/>
    <w:rsid w:val="007E07D9"/>
    <w:rsid w:val="007E0E76"/>
    <w:rsid w:val="007E15D8"/>
    <w:rsid w:val="007E231D"/>
    <w:rsid w:val="007E235E"/>
    <w:rsid w:val="007E2836"/>
    <w:rsid w:val="007E2B44"/>
    <w:rsid w:val="007E2F94"/>
    <w:rsid w:val="007E3EEA"/>
    <w:rsid w:val="007E47B1"/>
    <w:rsid w:val="007E5208"/>
    <w:rsid w:val="007E581B"/>
    <w:rsid w:val="007E5947"/>
    <w:rsid w:val="007E5B82"/>
    <w:rsid w:val="007E6211"/>
    <w:rsid w:val="007E695F"/>
    <w:rsid w:val="007E6A3C"/>
    <w:rsid w:val="007E6C46"/>
    <w:rsid w:val="007E7375"/>
    <w:rsid w:val="007F0064"/>
    <w:rsid w:val="007F03F6"/>
    <w:rsid w:val="007F052F"/>
    <w:rsid w:val="007F1048"/>
    <w:rsid w:val="007F1908"/>
    <w:rsid w:val="007F19D3"/>
    <w:rsid w:val="007F1BC9"/>
    <w:rsid w:val="007F1E7E"/>
    <w:rsid w:val="007F256B"/>
    <w:rsid w:val="007F29DE"/>
    <w:rsid w:val="007F3095"/>
    <w:rsid w:val="007F37C1"/>
    <w:rsid w:val="007F4B77"/>
    <w:rsid w:val="007F5695"/>
    <w:rsid w:val="007F5CA8"/>
    <w:rsid w:val="007F6389"/>
    <w:rsid w:val="007F6B2D"/>
    <w:rsid w:val="007F6C1E"/>
    <w:rsid w:val="007F6C34"/>
    <w:rsid w:val="007F70A9"/>
    <w:rsid w:val="007F7304"/>
    <w:rsid w:val="007F77D1"/>
    <w:rsid w:val="007F78FE"/>
    <w:rsid w:val="007F7929"/>
    <w:rsid w:val="007F7B2C"/>
    <w:rsid w:val="00800051"/>
    <w:rsid w:val="00800211"/>
    <w:rsid w:val="00800A92"/>
    <w:rsid w:val="00800B7C"/>
    <w:rsid w:val="008010BE"/>
    <w:rsid w:val="0080136D"/>
    <w:rsid w:val="00801DE9"/>
    <w:rsid w:val="008025A9"/>
    <w:rsid w:val="008028FE"/>
    <w:rsid w:val="00803121"/>
    <w:rsid w:val="00803452"/>
    <w:rsid w:val="00803F56"/>
    <w:rsid w:val="00804173"/>
    <w:rsid w:val="00804760"/>
    <w:rsid w:val="00804B83"/>
    <w:rsid w:val="00804D5E"/>
    <w:rsid w:val="0080517B"/>
    <w:rsid w:val="008055B1"/>
    <w:rsid w:val="00805791"/>
    <w:rsid w:val="0080655E"/>
    <w:rsid w:val="00806821"/>
    <w:rsid w:val="008070B4"/>
    <w:rsid w:val="0080724F"/>
    <w:rsid w:val="008079BE"/>
    <w:rsid w:val="008103D5"/>
    <w:rsid w:val="00810D96"/>
    <w:rsid w:val="00812457"/>
    <w:rsid w:val="0081253E"/>
    <w:rsid w:val="008127C0"/>
    <w:rsid w:val="0081293C"/>
    <w:rsid w:val="008129C9"/>
    <w:rsid w:val="00812A63"/>
    <w:rsid w:val="00812AA6"/>
    <w:rsid w:val="00812C96"/>
    <w:rsid w:val="00813923"/>
    <w:rsid w:val="008139F7"/>
    <w:rsid w:val="00814390"/>
    <w:rsid w:val="008143BD"/>
    <w:rsid w:val="00814603"/>
    <w:rsid w:val="00814B69"/>
    <w:rsid w:val="00814C5D"/>
    <w:rsid w:val="00814E6E"/>
    <w:rsid w:val="0081509A"/>
    <w:rsid w:val="00815203"/>
    <w:rsid w:val="00816537"/>
    <w:rsid w:val="008165ED"/>
    <w:rsid w:val="00816841"/>
    <w:rsid w:val="00816C33"/>
    <w:rsid w:val="00816CF2"/>
    <w:rsid w:val="00817F62"/>
    <w:rsid w:val="008201D6"/>
    <w:rsid w:val="0082233F"/>
    <w:rsid w:val="00822CD1"/>
    <w:rsid w:val="008234DB"/>
    <w:rsid w:val="00823A23"/>
    <w:rsid w:val="00823FC4"/>
    <w:rsid w:val="00824466"/>
    <w:rsid w:val="0082470E"/>
    <w:rsid w:val="008247A9"/>
    <w:rsid w:val="00824968"/>
    <w:rsid w:val="0082526A"/>
    <w:rsid w:val="0082546D"/>
    <w:rsid w:val="00826E46"/>
    <w:rsid w:val="008273B7"/>
    <w:rsid w:val="00827EE9"/>
    <w:rsid w:val="0083005F"/>
    <w:rsid w:val="008304B7"/>
    <w:rsid w:val="00830EA1"/>
    <w:rsid w:val="00830F10"/>
    <w:rsid w:val="00831214"/>
    <w:rsid w:val="0083152E"/>
    <w:rsid w:val="00831684"/>
    <w:rsid w:val="00831BE5"/>
    <w:rsid w:val="00831C63"/>
    <w:rsid w:val="00832110"/>
    <w:rsid w:val="00832A97"/>
    <w:rsid w:val="00832B5D"/>
    <w:rsid w:val="00833036"/>
    <w:rsid w:val="008337E6"/>
    <w:rsid w:val="00833D97"/>
    <w:rsid w:val="00833E9C"/>
    <w:rsid w:val="00833ECE"/>
    <w:rsid w:val="00834925"/>
    <w:rsid w:val="0083595F"/>
    <w:rsid w:val="00835AFA"/>
    <w:rsid w:val="008362D0"/>
    <w:rsid w:val="00836338"/>
    <w:rsid w:val="00836473"/>
    <w:rsid w:val="00836D58"/>
    <w:rsid w:val="00836FAB"/>
    <w:rsid w:val="00836FDE"/>
    <w:rsid w:val="00837096"/>
    <w:rsid w:val="00837542"/>
    <w:rsid w:val="00837954"/>
    <w:rsid w:val="008405B1"/>
    <w:rsid w:val="0084138E"/>
    <w:rsid w:val="0084167F"/>
    <w:rsid w:val="008418F6"/>
    <w:rsid w:val="00842673"/>
    <w:rsid w:val="008426BC"/>
    <w:rsid w:val="00842AE2"/>
    <w:rsid w:val="0084338C"/>
    <w:rsid w:val="008433AB"/>
    <w:rsid w:val="00843BE3"/>
    <w:rsid w:val="0084413C"/>
    <w:rsid w:val="00844212"/>
    <w:rsid w:val="0084448E"/>
    <w:rsid w:val="008449B3"/>
    <w:rsid w:val="00844AC0"/>
    <w:rsid w:val="00845129"/>
    <w:rsid w:val="0084585F"/>
    <w:rsid w:val="00845A17"/>
    <w:rsid w:val="00845E81"/>
    <w:rsid w:val="00846324"/>
    <w:rsid w:val="00846D50"/>
    <w:rsid w:val="00847050"/>
    <w:rsid w:val="008503D6"/>
    <w:rsid w:val="0085042E"/>
    <w:rsid w:val="00850AAA"/>
    <w:rsid w:val="00851B1D"/>
    <w:rsid w:val="00851BA0"/>
    <w:rsid w:val="00851C98"/>
    <w:rsid w:val="00852B24"/>
    <w:rsid w:val="00852C29"/>
    <w:rsid w:val="008536CF"/>
    <w:rsid w:val="00853CA0"/>
    <w:rsid w:val="0085486F"/>
    <w:rsid w:val="008559E5"/>
    <w:rsid w:val="00855E8E"/>
    <w:rsid w:val="00856376"/>
    <w:rsid w:val="00856483"/>
    <w:rsid w:val="00856591"/>
    <w:rsid w:val="00856654"/>
    <w:rsid w:val="008568AA"/>
    <w:rsid w:val="00856B2B"/>
    <w:rsid w:val="00857227"/>
    <w:rsid w:val="008572A7"/>
    <w:rsid w:val="00857BC3"/>
    <w:rsid w:val="00857F1D"/>
    <w:rsid w:val="00857F59"/>
    <w:rsid w:val="00861473"/>
    <w:rsid w:val="00861F27"/>
    <w:rsid w:val="008624CA"/>
    <w:rsid w:val="00862B4A"/>
    <w:rsid w:val="0086328C"/>
    <w:rsid w:val="008635A6"/>
    <w:rsid w:val="008642FE"/>
    <w:rsid w:val="008649BB"/>
    <w:rsid w:val="00864BAB"/>
    <w:rsid w:val="00865049"/>
    <w:rsid w:val="0086587D"/>
    <w:rsid w:val="00866675"/>
    <w:rsid w:val="00866C84"/>
    <w:rsid w:val="00870E7E"/>
    <w:rsid w:val="00872773"/>
    <w:rsid w:val="00872856"/>
    <w:rsid w:val="008743E1"/>
    <w:rsid w:val="008756F7"/>
    <w:rsid w:val="00875956"/>
    <w:rsid w:val="00875DA2"/>
    <w:rsid w:val="00876445"/>
    <w:rsid w:val="008765C8"/>
    <w:rsid w:val="00876809"/>
    <w:rsid w:val="00877965"/>
    <w:rsid w:val="008807BF"/>
    <w:rsid w:val="008809C7"/>
    <w:rsid w:val="00880C27"/>
    <w:rsid w:val="00880F5D"/>
    <w:rsid w:val="00880FAB"/>
    <w:rsid w:val="0088105A"/>
    <w:rsid w:val="0088108F"/>
    <w:rsid w:val="008810FA"/>
    <w:rsid w:val="0088131C"/>
    <w:rsid w:val="008816D2"/>
    <w:rsid w:val="00881B46"/>
    <w:rsid w:val="0088214C"/>
    <w:rsid w:val="008824A1"/>
    <w:rsid w:val="0088258B"/>
    <w:rsid w:val="008827B6"/>
    <w:rsid w:val="00882E4E"/>
    <w:rsid w:val="00883803"/>
    <w:rsid w:val="00883932"/>
    <w:rsid w:val="00883972"/>
    <w:rsid w:val="008843EA"/>
    <w:rsid w:val="008849DD"/>
    <w:rsid w:val="00884D2C"/>
    <w:rsid w:val="00884DDA"/>
    <w:rsid w:val="00885D78"/>
    <w:rsid w:val="00885F20"/>
    <w:rsid w:val="00885FE9"/>
    <w:rsid w:val="00886E40"/>
    <w:rsid w:val="00887239"/>
    <w:rsid w:val="008876E7"/>
    <w:rsid w:val="00887C2B"/>
    <w:rsid w:val="00890430"/>
    <w:rsid w:val="00890565"/>
    <w:rsid w:val="00891338"/>
    <w:rsid w:val="008914C6"/>
    <w:rsid w:val="00891826"/>
    <w:rsid w:val="00891B28"/>
    <w:rsid w:val="00891FD4"/>
    <w:rsid w:val="00892233"/>
    <w:rsid w:val="00892757"/>
    <w:rsid w:val="0089279C"/>
    <w:rsid w:val="00892B9C"/>
    <w:rsid w:val="008930E2"/>
    <w:rsid w:val="008933A5"/>
    <w:rsid w:val="00893B97"/>
    <w:rsid w:val="00893C1E"/>
    <w:rsid w:val="00894679"/>
    <w:rsid w:val="0089475A"/>
    <w:rsid w:val="008949E2"/>
    <w:rsid w:val="00894CFE"/>
    <w:rsid w:val="00894E3B"/>
    <w:rsid w:val="00895CBC"/>
    <w:rsid w:val="00895CE9"/>
    <w:rsid w:val="00896549"/>
    <w:rsid w:val="0089658A"/>
    <w:rsid w:val="00896CD8"/>
    <w:rsid w:val="00896E52"/>
    <w:rsid w:val="00896FA4"/>
    <w:rsid w:val="008A045C"/>
    <w:rsid w:val="008A0783"/>
    <w:rsid w:val="008A0DF2"/>
    <w:rsid w:val="008A20E1"/>
    <w:rsid w:val="008A28F1"/>
    <w:rsid w:val="008A2DA0"/>
    <w:rsid w:val="008A314E"/>
    <w:rsid w:val="008A3564"/>
    <w:rsid w:val="008A3AE5"/>
    <w:rsid w:val="008A42B3"/>
    <w:rsid w:val="008A42EE"/>
    <w:rsid w:val="008A4328"/>
    <w:rsid w:val="008A48B9"/>
    <w:rsid w:val="008A4A7C"/>
    <w:rsid w:val="008A52C0"/>
    <w:rsid w:val="008A5582"/>
    <w:rsid w:val="008A591F"/>
    <w:rsid w:val="008A5DE6"/>
    <w:rsid w:val="008A6899"/>
    <w:rsid w:val="008A7901"/>
    <w:rsid w:val="008A7E91"/>
    <w:rsid w:val="008B05E5"/>
    <w:rsid w:val="008B081A"/>
    <w:rsid w:val="008B08AC"/>
    <w:rsid w:val="008B08B0"/>
    <w:rsid w:val="008B0C54"/>
    <w:rsid w:val="008B0E8F"/>
    <w:rsid w:val="008B1C6C"/>
    <w:rsid w:val="008B2A5C"/>
    <w:rsid w:val="008B3102"/>
    <w:rsid w:val="008B317C"/>
    <w:rsid w:val="008B348C"/>
    <w:rsid w:val="008B4E05"/>
    <w:rsid w:val="008B5441"/>
    <w:rsid w:val="008B550D"/>
    <w:rsid w:val="008B5D5A"/>
    <w:rsid w:val="008B6338"/>
    <w:rsid w:val="008B7202"/>
    <w:rsid w:val="008C0834"/>
    <w:rsid w:val="008C0DDB"/>
    <w:rsid w:val="008C19A1"/>
    <w:rsid w:val="008C1AD2"/>
    <w:rsid w:val="008C20BE"/>
    <w:rsid w:val="008C2A77"/>
    <w:rsid w:val="008C2E5C"/>
    <w:rsid w:val="008C2F5C"/>
    <w:rsid w:val="008C44D5"/>
    <w:rsid w:val="008C466B"/>
    <w:rsid w:val="008C48DF"/>
    <w:rsid w:val="008C4CED"/>
    <w:rsid w:val="008C5715"/>
    <w:rsid w:val="008C5F62"/>
    <w:rsid w:val="008C61CD"/>
    <w:rsid w:val="008C680F"/>
    <w:rsid w:val="008C6EBA"/>
    <w:rsid w:val="008C751C"/>
    <w:rsid w:val="008C75BE"/>
    <w:rsid w:val="008C7B97"/>
    <w:rsid w:val="008C7F6C"/>
    <w:rsid w:val="008D07C1"/>
    <w:rsid w:val="008D08FD"/>
    <w:rsid w:val="008D1205"/>
    <w:rsid w:val="008D1C93"/>
    <w:rsid w:val="008D2B7A"/>
    <w:rsid w:val="008D2EF5"/>
    <w:rsid w:val="008D3348"/>
    <w:rsid w:val="008D359B"/>
    <w:rsid w:val="008D44E8"/>
    <w:rsid w:val="008D4AD6"/>
    <w:rsid w:val="008D4E92"/>
    <w:rsid w:val="008D50AF"/>
    <w:rsid w:val="008D5AA2"/>
    <w:rsid w:val="008D5C3E"/>
    <w:rsid w:val="008D680E"/>
    <w:rsid w:val="008D68D4"/>
    <w:rsid w:val="008D6B62"/>
    <w:rsid w:val="008D6C46"/>
    <w:rsid w:val="008D6CA3"/>
    <w:rsid w:val="008D72DC"/>
    <w:rsid w:val="008D7723"/>
    <w:rsid w:val="008E02FF"/>
    <w:rsid w:val="008E0BB0"/>
    <w:rsid w:val="008E14CC"/>
    <w:rsid w:val="008E1527"/>
    <w:rsid w:val="008E1A43"/>
    <w:rsid w:val="008E1BFF"/>
    <w:rsid w:val="008E1C08"/>
    <w:rsid w:val="008E2243"/>
    <w:rsid w:val="008E24C6"/>
    <w:rsid w:val="008E2E58"/>
    <w:rsid w:val="008E31AD"/>
    <w:rsid w:val="008E37AC"/>
    <w:rsid w:val="008E3831"/>
    <w:rsid w:val="008E3892"/>
    <w:rsid w:val="008E3ACB"/>
    <w:rsid w:val="008E3C27"/>
    <w:rsid w:val="008E465B"/>
    <w:rsid w:val="008E505B"/>
    <w:rsid w:val="008E54EC"/>
    <w:rsid w:val="008E5D68"/>
    <w:rsid w:val="008E67D5"/>
    <w:rsid w:val="008E7A0F"/>
    <w:rsid w:val="008E7B0E"/>
    <w:rsid w:val="008E7B51"/>
    <w:rsid w:val="008E7E64"/>
    <w:rsid w:val="008E7F29"/>
    <w:rsid w:val="008F1559"/>
    <w:rsid w:val="008F184F"/>
    <w:rsid w:val="008F1AEA"/>
    <w:rsid w:val="008F1E29"/>
    <w:rsid w:val="008F1E51"/>
    <w:rsid w:val="008F1F29"/>
    <w:rsid w:val="008F203E"/>
    <w:rsid w:val="008F2D4E"/>
    <w:rsid w:val="008F3812"/>
    <w:rsid w:val="008F3A76"/>
    <w:rsid w:val="008F3D91"/>
    <w:rsid w:val="008F4C31"/>
    <w:rsid w:val="008F4EC8"/>
    <w:rsid w:val="008F4FE7"/>
    <w:rsid w:val="008F5365"/>
    <w:rsid w:val="008F57B4"/>
    <w:rsid w:val="008F5A21"/>
    <w:rsid w:val="008F6DF7"/>
    <w:rsid w:val="0090027B"/>
    <w:rsid w:val="0090056E"/>
    <w:rsid w:val="00901E8B"/>
    <w:rsid w:val="00901EC1"/>
    <w:rsid w:val="00902700"/>
    <w:rsid w:val="00903057"/>
    <w:rsid w:val="009035BE"/>
    <w:rsid w:val="0090415C"/>
    <w:rsid w:val="009041C2"/>
    <w:rsid w:val="0090486B"/>
    <w:rsid w:val="00905267"/>
    <w:rsid w:val="00905337"/>
    <w:rsid w:val="009054DE"/>
    <w:rsid w:val="00906417"/>
    <w:rsid w:val="00906966"/>
    <w:rsid w:val="009071C1"/>
    <w:rsid w:val="0090747A"/>
    <w:rsid w:val="00907704"/>
    <w:rsid w:val="00907F9E"/>
    <w:rsid w:val="00910411"/>
    <w:rsid w:val="00910F93"/>
    <w:rsid w:val="009121AC"/>
    <w:rsid w:val="00912702"/>
    <w:rsid w:val="00913107"/>
    <w:rsid w:val="00913118"/>
    <w:rsid w:val="00913224"/>
    <w:rsid w:val="00913689"/>
    <w:rsid w:val="00913B54"/>
    <w:rsid w:val="00913BCF"/>
    <w:rsid w:val="00914353"/>
    <w:rsid w:val="009144DF"/>
    <w:rsid w:val="00916839"/>
    <w:rsid w:val="00916CC0"/>
    <w:rsid w:val="00916EC0"/>
    <w:rsid w:val="0091741E"/>
    <w:rsid w:val="0091765A"/>
    <w:rsid w:val="009207D3"/>
    <w:rsid w:val="00920B83"/>
    <w:rsid w:val="00921593"/>
    <w:rsid w:val="0092174C"/>
    <w:rsid w:val="00921C0F"/>
    <w:rsid w:val="00921C33"/>
    <w:rsid w:val="0092217B"/>
    <w:rsid w:val="00922D79"/>
    <w:rsid w:val="00922F80"/>
    <w:rsid w:val="00923F49"/>
    <w:rsid w:val="009246E7"/>
    <w:rsid w:val="00924C29"/>
    <w:rsid w:val="0092509F"/>
    <w:rsid w:val="009251D6"/>
    <w:rsid w:val="00925F93"/>
    <w:rsid w:val="00926378"/>
    <w:rsid w:val="00926934"/>
    <w:rsid w:val="009271A7"/>
    <w:rsid w:val="00927C95"/>
    <w:rsid w:val="00927EE3"/>
    <w:rsid w:val="00930CE1"/>
    <w:rsid w:val="00931350"/>
    <w:rsid w:val="009316CF"/>
    <w:rsid w:val="00931AA7"/>
    <w:rsid w:val="00931D6F"/>
    <w:rsid w:val="009329FA"/>
    <w:rsid w:val="00933199"/>
    <w:rsid w:val="0093324A"/>
    <w:rsid w:val="009335D4"/>
    <w:rsid w:val="00933ED4"/>
    <w:rsid w:val="00933EDB"/>
    <w:rsid w:val="009341F3"/>
    <w:rsid w:val="00934273"/>
    <w:rsid w:val="009346DC"/>
    <w:rsid w:val="00934AAA"/>
    <w:rsid w:val="00934CB2"/>
    <w:rsid w:val="00934D17"/>
    <w:rsid w:val="00935440"/>
    <w:rsid w:val="00935FC5"/>
    <w:rsid w:val="009361C1"/>
    <w:rsid w:val="009365D1"/>
    <w:rsid w:val="00937D08"/>
    <w:rsid w:val="00940245"/>
    <w:rsid w:val="009406FE"/>
    <w:rsid w:val="0094114C"/>
    <w:rsid w:val="009415FE"/>
    <w:rsid w:val="009416A0"/>
    <w:rsid w:val="009419B3"/>
    <w:rsid w:val="00941CD7"/>
    <w:rsid w:val="0094274A"/>
    <w:rsid w:val="0094279A"/>
    <w:rsid w:val="00942AE3"/>
    <w:rsid w:val="00942FDD"/>
    <w:rsid w:val="00943F97"/>
    <w:rsid w:val="0094443D"/>
    <w:rsid w:val="009444F4"/>
    <w:rsid w:val="00945EF5"/>
    <w:rsid w:val="00946113"/>
    <w:rsid w:val="0094667E"/>
    <w:rsid w:val="00947811"/>
    <w:rsid w:val="0095011C"/>
    <w:rsid w:val="009506DC"/>
    <w:rsid w:val="00950A5E"/>
    <w:rsid w:val="00950F74"/>
    <w:rsid w:val="00952680"/>
    <w:rsid w:val="00953105"/>
    <w:rsid w:val="0095348F"/>
    <w:rsid w:val="00953D3F"/>
    <w:rsid w:val="00953D51"/>
    <w:rsid w:val="009544EF"/>
    <w:rsid w:val="00954AC7"/>
    <w:rsid w:val="00954AEA"/>
    <w:rsid w:val="00954F51"/>
    <w:rsid w:val="0095502F"/>
    <w:rsid w:val="009557F5"/>
    <w:rsid w:val="00955F6E"/>
    <w:rsid w:val="009561CE"/>
    <w:rsid w:val="00956C69"/>
    <w:rsid w:val="00956C8C"/>
    <w:rsid w:val="00957635"/>
    <w:rsid w:val="0095789E"/>
    <w:rsid w:val="00957B55"/>
    <w:rsid w:val="009600E9"/>
    <w:rsid w:val="00960F6F"/>
    <w:rsid w:val="0096113E"/>
    <w:rsid w:val="00961147"/>
    <w:rsid w:val="00962217"/>
    <w:rsid w:val="00962B0B"/>
    <w:rsid w:val="00962D46"/>
    <w:rsid w:val="00962E2E"/>
    <w:rsid w:val="00962FD3"/>
    <w:rsid w:val="00963717"/>
    <w:rsid w:val="009637E4"/>
    <w:rsid w:val="00963E44"/>
    <w:rsid w:val="00963F6C"/>
    <w:rsid w:val="009648BD"/>
    <w:rsid w:val="00965045"/>
    <w:rsid w:val="00965115"/>
    <w:rsid w:val="009651D1"/>
    <w:rsid w:val="0096567A"/>
    <w:rsid w:val="00965885"/>
    <w:rsid w:val="00966B3D"/>
    <w:rsid w:val="00967457"/>
    <w:rsid w:val="0096772F"/>
    <w:rsid w:val="009703A3"/>
    <w:rsid w:val="009709BA"/>
    <w:rsid w:val="00970C1A"/>
    <w:rsid w:val="00970C9E"/>
    <w:rsid w:val="0097104C"/>
    <w:rsid w:val="00971147"/>
    <w:rsid w:val="00971718"/>
    <w:rsid w:val="0097191C"/>
    <w:rsid w:val="00972100"/>
    <w:rsid w:val="009722EF"/>
    <w:rsid w:val="009725A1"/>
    <w:rsid w:val="0097282E"/>
    <w:rsid w:val="00973ACE"/>
    <w:rsid w:val="00974C79"/>
    <w:rsid w:val="009756AF"/>
    <w:rsid w:val="0097573E"/>
    <w:rsid w:val="0097581F"/>
    <w:rsid w:val="00975C88"/>
    <w:rsid w:val="009765A2"/>
    <w:rsid w:val="00976991"/>
    <w:rsid w:val="00976C11"/>
    <w:rsid w:val="00977451"/>
    <w:rsid w:val="009775BD"/>
    <w:rsid w:val="00977D84"/>
    <w:rsid w:val="00980770"/>
    <w:rsid w:val="00980A23"/>
    <w:rsid w:val="00980E57"/>
    <w:rsid w:val="009816D4"/>
    <w:rsid w:val="00982059"/>
    <w:rsid w:val="00982C82"/>
    <w:rsid w:val="00983350"/>
    <w:rsid w:val="009837D7"/>
    <w:rsid w:val="0098448C"/>
    <w:rsid w:val="009844A9"/>
    <w:rsid w:val="009844D1"/>
    <w:rsid w:val="00985707"/>
    <w:rsid w:val="00985926"/>
    <w:rsid w:val="00985B44"/>
    <w:rsid w:val="0098619C"/>
    <w:rsid w:val="009868FE"/>
    <w:rsid w:val="009875C8"/>
    <w:rsid w:val="00987664"/>
    <w:rsid w:val="00987AD9"/>
    <w:rsid w:val="00987CD0"/>
    <w:rsid w:val="00987D0C"/>
    <w:rsid w:val="009907FE"/>
    <w:rsid w:val="00991043"/>
    <w:rsid w:val="00991340"/>
    <w:rsid w:val="009913C5"/>
    <w:rsid w:val="00991804"/>
    <w:rsid w:val="00991F65"/>
    <w:rsid w:val="0099208D"/>
    <w:rsid w:val="009926B3"/>
    <w:rsid w:val="00992E86"/>
    <w:rsid w:val="00992F82"/>
    <w:rsid w:val="00993BAD"/>
    <w:rsid w:val="00994220"/>
    <w:rsid w:val="009943E4"/>
    <w:rsid w:val="00994BC2"/>
    <w:rsid w:val="00995337"/>
    <w:rsid w:val="009955E3"/>
    <w:rsid w:val="00995679"/>
    <w:rsid w:val="0099590A"/>
    <w:rsid w:val="00995986"/>
    <w:rsid w:val="00995EAE"/>
    <w:rsid w:val="009976C8"/>
    <w:rsid w:val="00997A4E"/>
    <w:rsid w:val="00997C4F"/>
    <w:rsid w:val="00997EF1"/>
    <w:rsid w:val="009A001F"/>
    <w:rsid w:val="009A060A"/>
    <w:rsid w:val="009A137A"/>
    <w:rsid w:val="009A160F"/>
    <w:rsid w:val="009A174F"/>
    <w:rsid w:val="009A179D"/>
    <w:rsid w:val="009A1A26"/>
    <w:rsid w:val="009A2B9F"/>
    <w:rsid w:val="009A2F2F"/>
    <w:rsid w:val="009A363B"/>
    <w:rsid w:val="009A414A"/>
    <w:rsid w:val="009A4883"/>
    <w:rsid w:val="009A629C"/>
    <w:rsid w:val="009A663B"/>
    <w:rsid w:val="009A6795"/>
    <w:rsid w:val="009A6C0E"/>
    <w:rsid w:val="009A7CF3"/>
    <w:rsid w:val="009B0288"/>
    <w:rsid w:val="009B028C"/>
    <w:rsid w:val="009B0B73"/>
    <w:rsid w:val="009B138E"/>
    <w:rsid w:val="009B1B42"/>
    <w:rsid w:val="009B2639"/>
    <w:rsid w:val="009B2CAA"/>
    <w:rsid w:val="009B350F"/>
    <w:rsid w:val="009B3A41"/>
    <w:rsid w:val="009B53A8"/>
    <w:rsid w:val="009B597B"/>
    <w:rsid w:val="009B617A"/>
    <w:rsid w:val="009B6C7B"/>
    <w:rsid w:val="009B706B"/>
    <w:rsid w:val="009B7089"/>
    <w:rsid w:val="009B74D2"/>
    <w:rsid w:val="009B75CA"/>
    <w:rsid w:val="009B7657"/>
    <w:rsid w:val="009B77C1"/>
    <w:rsid w:val="009B7D3D"/>
    <w:rsid w:val="009C08DA"/>
    <w:rsid w:val="009C0A16"/>
    <w:rsid w:val="009C0C0B"/>
    <w:rsid w:val="009C0C96"/>
    <w:rsid w:val="009C0E61"/>
    <w:rsid w:val="009C100C"/>
    <w:rsid w:val="009C104B"/>
    <w:rsid w:val="009C1169"/>
    <w:rsid w:val="009C1708"/>
    <w:rsid w:val="009C1A29"/>
    <w:rsid w:val="009C1A6F"/>
    <w:rsid w:val="009C1B26"/>
    <w:rsid w:val="009C2846"/>
    <w:rsid w:val="009C284D"/>
    <w:rsid w:val="009C373B"/>
    <w:rsid w:val="009C3DE9"/>
    <w:rsid w:val="009C3F46"/>
    <w:rsid w:val="009C466C"/>
    <w:rsid w:val="009C4A98"/>
    <w:rsid w:val="009C4E63"/>
    <w:rsid w:val="009C53C3"/>
    <w:rsid w:val="009C54EE"/>
    <w:rsid w:val="009C58B4"/>
    <w:rsid w:val="009C6014"/>
    <w:rsid w:val="009C6289"/>
    <w:rsid w:val="009C68BC"/>
    <w:rsid w:val="009C69F4"/>
    <w:rsid w:val="009C6ABE"/>
    <w:rsid w:val="009C71E3"/>
    <w:rsid w:val="009D0606"/>
    <w:rsid w:val="009D18E0"/>
    <w:rsid w:val="009D1A85"/>
    <w:rsid w:val="009D311C"/>
    <w:rsid w:val="009D3634"/>
    <w:rsid w:val="009D38F9"/>
    <w:rsid w:val="009D3E16"/>
    <w:rsid w:val="009D5034"/>
    <w:rsid w:val="009D6D73"/>
    <w:rsid w:val="009D6F15"/>
    <w:rsid w:val="009D7C64"/>
    <w:rsid w:val="009E0118"/>
    <w:rsid w:val="009E0364"/>
    <w:rsid w:val="009E0400"/>
    <w:rsid w:val="009E0BFD"/>
    <w:rsid w:val="009E0F81"/>
    <w:rsid w:val="009E1311"/>
    <w:rsid w:val="009E18D5"/>
    <w:rsid w:val="009E18E5"/>
    <w:rsid w:val="009E1CE4"/>
    <w:rsid w:val="009E26C8"/>
    <w:rsid w:val="009E2D6F"/>
    <w:rsid w:val="009E2E37"/>
    <w:rsid w:val="009E3F9B"/>
    <w:rsid w:val="009E4426"/>
    <w:rsid w:val="009E4C94"/>
    <w:rsid w:val="009E4F6D"/>
    <w:rsid w:val="009E54A7"/>
    <w:rsid w:val="009E56FB"/>
    <w:rsid w:val="009E5E6A"/>
    <w:rsid w:val="009E6032"/>
    <w:rsid w:val="009E609C"/>
    <w:rsid w:val="009E6C71"/>
    <w:rsid w:val="009E6EB1"/>
    <w:rsid w:val="009E7E6F"/>
    <w:rsid w:val="009F0EBB"/>
    <w:rsid w:val="009F11E0"/>
    <w:rsid w:val="009F15D5"/>
    <w:rsid w:val="009F1D73"/>
    <w:rsid w:val="009F2202"/>
    <w:rsid w:val="009F2912"/>
    <w:rsid w:val="009F2C97"/>
    <w:rsid w:val="009F3556"/>
    <w:rsid w:val="009F416D"/>
    <w:rsid w:val="009F5118"/>
    <w:rsid w:val="009F5228"/>
    <w:rsid w:val="009F5D11"/>
    <w:rsid w:val="009F5ED7"/>
    <w:rsid w:val="009F643A"/>
    <w:rsid w:val="009F6703"/>
    <w:rsid w:val="009F6BB9"/>
    <w:rsid w:val="009F6D71"/>
    <w:rsid w:val="009F70E3"/>
    <w:rsid w:val="009F7156"/>
    <w:rsid w:val="009F7775"/>
    <w:rsid w:val="009F79D5"/>
    <w:rsid w:val="009F7C9C"/>
    <w:rsid w:val="009F7DC9"/>
    <w:rsid w:val="00A00686"/>
    <w:rsid w:val="00A0097F"/>
    <w:rsid w:val="00A00EBB"/>
    <w:rsid w:val="00A00F81"/>
    <w:rsid w:val="00A011B6"/>
    <w:rsid w:val="00A013EE"/>
    <w:rsid w:val="00A01964"/>
    <w:rsid w:val="00A0225F"/>
    <w:rsid w:val="00A0235A"/>
    <w:rsid w:val="00A02C8A"/>
    <w:rsid w:val="00A02F54"/>
    <w:rsid w:val="00A03466"/>
    <w:rsid w:val="00A0349F"/>
    <w:rsid w:val="00A0373C"/>
    <w:rsid w:val="00A03BD1"/>
    <w:rsid w:val="00A03EC9"/>
    <w:rsid w:val="00A04891"/>
    <w:rsid w:val="00A04D84"/>
    <w:rsid w:val="00A04FFE"/>
    <w:rsid w:val="00A05A4A"/>
    <w:rsid w:val="00A05C54"/>
    <w:rsid w:val="00A06672"/>
    <w:rsid w:val="00A066B7"/>
    <w:rsid w:val="00A068BD"/>
    <w:rsid w:val="00A06C41"/>
    <w:rsid w:val="00A06D13"/>
    <w:rsid w:val="00A104BD"/>
    <w:rsid w:val="00A104C9"/>
    <w:rsid w:val="00A10AFC"/>
    <w:rsid w:val="00A10E90"/>
    <w:rsid w:val="00A10F45"/>
    <w:rsid w:val="00A11AB9"/>
    <w:rsid w:val="00A11FA3"/>
    <w:rsid w:val="00A12FA5"/>
    <w:rsid w:val="00A136A2"/>
    <w:rsid w:val="00A13938"/>
    <w:rsid w:val="00A13E15"/>
    <w:rsid w:val="00A14235"/>
    <w:rsid w:val="00A146AC"/>
    <w:rsid w:val="00A148DD"/>
    <w:rsid w:val="00A156EB"/>
    <w:rsid w:val="00A15B95"/>
    <w:rsid w:val="00A16D2B"/>
    <w:rsid w:val="00A20064"/>
    <w:rsid w:val="00A2056C"/>
    <w:rsid w:val="00A20807"/>
    <w:rsid w:val="00A20E84"/>
    <w:rsid w:val="00A21050"/>
    <w:rsid w:val="00A2175D"/>
    <w:rsid w:val="00A22A62"/>
    <w:rsid w:val="00A23367"/>
    <w:rsid w:val="00A2380D"/>
    <w:rsid w:val="00A24149"/>
    <w:rsid w:val="00A247F5"/>
    <w:rsid w:val="00A24D73"/>
    <w:rsid w:val="00A250A5"/>
    <w:rsid w:val="00A258CF"/>
    <w:rsid w:val="00A25AF0"/>
    <w:rsid w:val="00A25B12"/>
    <w:rsid w:val="00A270F7"/>
    <w:rsid w:val="00A27503"/>
    <w:rsid w:val="00A27839"/>
    <w:rsid w:val="00A27B23"/>
    <w:rsid w:val="00A27E7A"/>
    <w:rsid w:val="00A27EEF"/>
    <w:rsid w:val="00A3001B"/>
    <w:rsid w:val="00A30408"/>
    <w:rsid w:val="00A30D9D"/>
    <w:rsid w:val="00A30F7E"/>
    <w:rsid w:val="00A32154"/>
    <w:rsid w:val="00A32689"/>
    <w:rsid w:val="00A3309D"/>
    <w:rsid w:val="00A331B8"/>
    <w:rsid w:val="00A335E9"/>
    <w:rsid w:val="00A33A74"/>
    <w:rsid w:val="00A33BDD"/>
    <w:rsid w:val="00A340A4"/>
    <w:rsid w:val="00A3436D"/>
    <w:rsid w:val="00A34C75"/>
    <w:rsid w:val="00A34FB7"/>
    <w:rsid w:val="00A351F7"/>
    <w:rsid w:val="00A356D9"/>
    <w:rsid w:val="00A3603D"/>
    <w:rsid w:val="00A36466"/>
    <w:rsid w:val="00A36572"/>
    <w:rsid w:val="00A36C01"/>
    <w:rsid w:val="00A3714E"/>
    <w:rsid w:val="00A37C84"/>
    <w:rsid w:val="00A412D9"/>
    <w:rsid w:val="00A4292D"/>
    <w:rsid w:val="00A42CF7"/>
    <w:rsid w:val="00A43013"/>
    <w:rsid w:val="00A435BC"/>
    <w:rsid w:val="00A4392D"/>
    <w:rsid w:val="00A43EDD"/>
    <w:rsid w:val="00A44652"/>
    <w:rsid w:val="00A446E0"/>
    <w:rsid w:val="00A4484D"/>
    <w:rsid w:val="00A457A4"/>
    <w:rsid w:val="00A46608"/>
    <w:rsid w:val="00A46AB9"/>
    <w:rsid w:val="00A46CD3"/>
    <w:rsid w:val="00A46F0A"/>
    <w:rsid w:val="00A4730C"/>
    <w:rsid w:val="00A47A9A"/>
    <w:rsid w:val="00A47B05"/>
    <w:rsid w:val="00A47B8F"/>
    <w:rsid w:val="00A504AC"/>
    <w:rsid w:val="00A50C60"/>
    <w:rsid w:val="00A5152A"/>
    <w:rsid w:val="00A51767"/>
    <w:rsid w:val="00A518C0"/>
    <w:rsid w:val="00A5192E"/>
    <w:rsid w:val="00A51960"/>
    <w:rsid w:val="00A51EDA"/>
    <w:rsid w:val="00A52156"/>
    <w:rsid w:val="00A522CF"/>
    <w:rsid w:val="00A52658"/>
    <w:rsid w:val="00A52753"/>
    <w:rsid w:val="00A52B95"/>
    <w:rsid w:val="00A52D0A"/>
    <w:rsid w:val="00A535CC"/>
    <w:rsid w:val="00A53842"/>
    <w:rsid w:val="00A5389A"/>
    <w:rsid w:val="00A5418E"/>
    <w:rsid w:val="00A54799"/>
    <w:rsid w:val="00A55C9E"/>
    <w:rsid w:val="00A5619B"/>
    <w:rsid w:val="00A56313"/>
    <w:rsid w:val="00A56535"/>
    <w:rsid w:val="00A56FB4"/>
    <w:rsid w:val="00A57077"/>
    <w:rsid w:val="00A57774"/>
    <w:rsid w:val="00A577B4"/>
    <w:rsid w:val="00A57AE5"/>
    <w:rsid w:val="00A57CA2"/>
    <w:rsid w:val="00A6018A"/>
    <w:rsid w:val="00A60C1D"/>
    <w:rsid w:val="00A60EF9"/>
    <w:rsid w:val="00A61300"/>
    <w:rsid w:val="00A616B9"/>
    <w:rsid w:val="00A61917"/>
    <w:rsid w:val="00A61A4B"/>
    <w:rsid w:val="00A61AA3"/>
    <w:rsid w:val="00A6201D"/>
    <w:rsid w:val="00A620FA"/>
    <w:rsid w:val="00A62372"/>
    <w:rsid w:val="00A62995"/>
    <w:rsid w:val="00A63846"/>
    <w:rsid w:val="00A63D4B"/>
    <w:rsid w:val="00A640C6"/>
    <w:rsid w:val="00A64C29"/>
    <w:rsid w:val="00A6502C"/>
    <w:rsid w:val="00A65C36"/>
    <w:rsid w:val="00A66689"/>
    <w:rsid w:val="00A66813"/>
    <w:rsid w:val="00A66E97"/>
    <w:rsid w:val="00A67045"/>
    <w:rsid w:val="00A67BBF"/>
    <w:rsid w:val="00A67BFE"/>
    <w:rsid w:val="00A708F2"/>
    <w:rsid w:val="00A71C84"/>
    <w:rsid w:val="00A71D66"/>
    <w:rsid w:val="00A72307"/>
    <w:rsid w:val="00A72843"/>
    <w:rsid w:val="00A72913"/>
    <w:rsid w:val="00A72A91"/>
    <w:rsid w:val="00A7315A"/>
    <w:rsid w:val="00A73230"/>
    <w:rsid w:val="00A73651"/>
    <w:rsid w:val="00A74057"/>
    <w:rsid w:val="00A743F0"/>
    <w:rsid w:val="00A74486"/>
    <w:rsid w:val="00A744E1"/>
    <w:rsid w:val="00A74EBE"/>
    <w:rsid w:val="00A753B8"/>
    <w:rsid w:val="00A7603E"/>
    <w:rsid w:val="00A77029"/>
    <w:rsid w:val="00A770AC"/>
    <w:rsid w:val="00A773E1"/>
    <w:rsid w:val="00A77462"/>
    <w:rsid w:val="00A77AFB"/>
    <w:rsid w:val="00A8004D"/>
    <w:rsid w:val="00A80A3E"/>
    <w:rsid w:val="00A80C2B"/>
    <w:rsid w:val="00A81524"/>
    <w:rsid w:val="00A819EA"/>
    <w:rsid w:val="00A81EC6"/>
    <w:rsid w:val="00A822A9"/>
    <w:rsid w:val="00A8271B"/>
    <w:rsid w:val="00A828E0"/>
    <w:rsid w:val="00A82EA8"/>
    <w:rsid w:val="00A82FC6"/>
    <w:rsid w:val="00A82FD0"/>
    <w:rsid w:val="00A83051"/>
    <w:rsid w:val="00A830A0"/>
    <w:rsid w:val="00A83EAD"/>
    <w:rsid w:val="00A848CB"/>
    <w:rsid w:val="00A84A8A"/>
    <w:rsid w:val="00A84CED"/>
    <w:rsid w:val="00A8541A"/>
    <w:rsid w:val="00A85A29"/>
    <w:rsid w:val="00A866CF"/>
    <w:rsid w:val="00A86959"/>
    <w:rsid w:val="00A86D8A"/>
    <w:rsid w:val="00A86D9A"/>
    <w:rsid w:val="00A87063"/>
    <w:rsid w:val="00A9004A"/>
    <w:rsid w:val="00A9028D"/>
    <w:rsid w:val="00A902F0"/>
    <w:rsid w:val="00A90ECF"/>
    <w:rsid w:val="00A91963"/>
    <w:rsid w:val="00A91A72"/>
    <w:rsid w:val="00A91D02"/>
    <w:rsid w:val="00A94553"/>
    <w:rsid w:val="00A94ACD"/>
    <w:rsid w:val="00A94E1D"/>
    <w:rsid w:val="00A9501E"/>
    <w:rsid w:val="00A9555B"/>
    <w:rsid w:val="00A956A6"/>
    <w:rsid w:val="00A95D9F"/>
    <w:rsid w:val="00A95E91"/>
    <w:rsid w:val="00A95F49"/>
    <w:rsid w:val="00A960FB"/>
    <w:rsid w:val="00AA03A1"/>
    <w:rsid w:val="00AA04B4"/>
    <w:rsid w:val="00AA133E"/>
    <w:rsid w:val="00AA170D"/>
    <w:rsid w:val="00AA2311"/>
    <w:rsid w:val="00AA26AB"/>
    <w:rsid w:val="00AA32D6"/>
    <w:rsid w:val="00AA418D"/>
    <w:rsid w:val="00AA429B"/>
    <w:rsid w:val="00AA4475"/>
    <w:rsid w:val="00AA492B"/>
    <w:rsid w:val="00AA49AF"/>
    <w:rsid w:val="00AA4A3B"/>
    <w:rsid w:val="00AA4DB8"/>
    <w:rsid w:val="00AA51A3"/>
    <w:rsid w:val="00AA6204"/>
    <w:rsid w:val="00AA68C4"/>
    <w:rsid w:val="00AA6EB0"/>
    <w:rsid w:val="00AA7157"/>
    <w:rsid w:val="00AA73C0"/>
    <w:rsid w:val="00AA74F2"/>
    <w:rsid w:val="00AA75C5"/>
    <w:rsid w:val="00AA7604"/>
    <w:rsid w:val="00AA7B46"/>
    <w:rsid w:val="00AB065F"/>
    <w:rsid w:val="00AB0EB4"/>
    <w:rsid w:val="00AB1035"/>
    <w:rsid w:val="00AB13D7"/>
    <w:rsid w:val="00AB1547"/>
    <w:rsid w:val="00AB1AF9"/>
    <w:rsid w:val="00AB1B24"/>
    <w:rsid w:val="00AB1D45"/>
    <w:rsid w:val="00AB1D73"/>
    <w:rsid w:val="00AB239A"/>
    <w:rsid w:val="00AB2B8B"/>
    <w:rsid w:val="00AB30E8"/>
    <w:rsid w:val="00AB35AF"/>
    <w:rsid w:val="00AB367E"/>
    <w:rsid w:val="00AB3BAE"/>
    <w:rsid w:val="00AB4C47"/>
    <w:rsid w:val="00AB4F0E"/>
    <w:rsid w:val="00AB594C"/>
    <w:rsid w:val="00AB5AB5"/>
    <w:rsid w:val="00AB5BAA"/>
    <w:rsid w:val="00AB634A"/>
    <w:rsid w:val="00AB66EE"/>
    <w:rsid w:val="00AB6A20"/>
    <w:rsid w:val="00AB6D16"/>
    <w:rsid w:val="00AB7979"/>
    <w:rsid w:val="00AC018D"/>
    <w:rsid w:val="00AC0206"/>
    <w:rsid w:val="00AC03D6"/>
    <w:rsid w:val="00AC12AD"/>
    <w:rsid w:val="00AC1BAF"/>
    <w:rsid w:val="00AC2202"/>
    <w:rsid w:val="00AC2224"/>
    <w:rsid w:val="00AC270F"/>
    <w:rsid w:val="00AC2E75"/>
    <w:rsid w:val="00AC3820"/>
    <w:rsid w:val="00AC4136"/>
    <w:rsid w:val="00AC4274"/>
    <w:rsid w:val="00AC4A57"/>
    <w:rsid w:val="00AC50A2"/>
    <w:rsid w:val="00AC5695"/>
    <w:rsid w:val="00AC574A"/>
    <w:rsid w:val="00AC5BB5"/>
    <w:rsid w:val="00AC7024"/>
    <w:rsid w:val="00AC76BC"/>
    <w:rsid w:val="00AD0263"/>
    <w:rsid w:val="00AD062E"/>
    <w:rsid w:val="00AD06AC"/>
    <w:rsid w:val="00AD0900"/>
    <w:rsid w:val="00AD0A09"/>
    <w:rsid w:val="00AD2B2A"/>
    <w:rsid w:val="00AD2BE1"/>
    <w:rsid w:val="00AD2CC1"/>
    <w:rsid w:val="00AD32E0"/>
    <w:rsid w:val="00AD33A3"/>
    <w:rsid w:val="00AD37B2"/>
    <w:rsid w:val="00AD3F2A"/>
    <w:rsid w:val="00AD4A34"/>
    <w:rsid w:val="00AD52F9"/>
    <w:rsid w:val="00AD56D7"/>
    <w:rsid w:val="00AD59C9"/>
    <w:rsid w:val="00AD5C4D"/>
    <w:rsid w:val="00AD77B1"/>
    <w:rsid w:val="00AD79EA"/>
    <w:rsid w:val="00AD7D8A"/>
    <w:rsid w:val="00AE018A"/>
    <w:rsid w:val="00AE05DA"/>
    <w:rsid w:val="00AE0ACD"/>
    <w:rsid w:val="00AE0B83"/>
    <w:rsid w:val="00AE0F29"/>
    <w:rsid w:val="00AE2B7A"/>
    <w:rsid w:val="00AE2C3C"/>
    <w:rsid w:val="00AE2E6A"/>
    <w:rsid w:val="00AE2EB2"/>
    <w:rsid w:val="00AE2F5E"/>
    <w:rsid w:val="00AE32E3"/>
    <w:rsid w:val="00AE3C37"/>
    <w:rsid w:val="00AE3D83"/>
    <w:rsid w:val="00AE4797"/>
    <w:rsid w:val="00AE4996"/>
    <w:rsid w:val="00AE4C18"/>
    <w:rsid w:val="00AE5B73"/>
    <w:rsid w:val="00AE5FA9"/>
    <w:rsid w:val="00AE64FB"/>
    <w:rsid w:val="00AE6722"/>
    <w:rsid w:val="00AE6770"/>
    <w:rsid w:val="00AE67F8"/>
    <w:rsid w:val="00AE6C7E"/>
    <w:rsid w:val="00AE7118"/>
    <w:rsid w:val="00AE74F3"/>
    <w:rsid w:val="00AE7EEE"/>
    <w:rsid w:val="00AF0F37"/>
    <w:rsid w:val="00AF1991"/>
    <w:rsid w:val="00AF232B"/>
    <w:rsid w:val="00AF2783"/>
    <w:rsid w:val="00AF2B87"/>
    <w:rsid w:val="00AF44BD"/>
    <w:rsid w:val="00AF4734"/>
    <w:rsid w:val="00AF4853"/>
    <w:rsid w:val="00AF4BA4"/>
    <w:rsid w:val="00AF50AD"/>
    <w:rsid w:val="00AF5C28"/>
    <w:rsid w:val="00AF6461"/>
    <w:rsid w:val="00AF67FC"/>
    <w:rsid w:val="00AF6EE4"/>
    <w:rsid w:val="00AF7161"/>
    <w:rsid w:val="00AF7461"/>
    <w:rsid w:val="00AF7E41"/>
    <w:rsid w:val="00AF7E5E"/>
    <w:rsid w:val="00AF7EDE"/>
    <w:rsid w:val="00AF7F80"/>
    <w:rsid w:val="00B0000B"/>
    <w:rsid w:val="00B0003A"/>
    <w:rsid w:val="00B009BF"/>
    <w:rsid w:val="00B00F3D"/>
    <w:rsid w:val="00B00FAA"/>
    <w:rsid w:val="00B011F5"/>
    <w:rsid w:val="00B0187D"/>
    <w:rsid w:val="00B0249E"/>
    <w:rsid w:val="00B024DA"/>
    <w:rsid w:val="00B02596"/>
    <w:rsid w:val="00B0281F"/>
    <w:rsid w:val="00B035AC"/>
    <w:rsid w:val="00B037B4"/>
    <w:rsid w:val="00B038E2"/>
    <w:rsid w:val="00B043EF"/>
    <w:rsid w:val="00B044A3"/>
    <w:rsid w:val="00B04898"/>
    <w:rsid w:val="00B04B51"/>
    <w:rsid w:val="00B051A1"/>
    <w:rsid w:val="00B057C9"/>
    <w:rsid w:val="00B05B37"/>
    <w:rsid w:val="00B05E17"/>
    <w:rsid w:val="00B0672B"/>
    <w:rsid w:val="00B06790"/>
    <w:rsid w:val="00B06791"/>
    <w:rsid w:val="00B07E65"/>
    <w:rsid w:val="00B100B1"/>
    <w:rsid w:val="00B1015F"/>
    <w:rsid w:val="00B1093F"/>
    <w:rsid w:val="00B1132C"/>
    <w:rsid w:val="00B113F5"/>
    <w:rsid w:val="00B1152B"/>
    <w:rsid w:val="00B1188C"/>
    <w:rsid w:val="00B119B0"/>
    <w:rsid w:val="00B11A7C"/>
    <w:rsid w:val="00B12E7F"/>
    <w:rsid w:val="00B13E0A"/>
    <w:rsid w:val="00B14008"/>
    <w:rsid w:val="00B1583D"/>
    <w:rsid w:val="00B15AF5"/>
    <w:rsid w:val="00B16A32"/>
    <w:rsid w:val="00B16AAD"/>
    <w:rsid w:val="00B16F69"/>
    <w:rsid w:val="00B176D0"/>
    <w:rsid w:val="00B17C62"/>
    <w:rsid w:val="00B17F10"/>
    <w:rsid w:val="00B20BF2"/>
    <w:rsid w:val="00B21B58"/>
    <w:rsid w:val="00B21D87"/>
    <w:rsid w:val="00B2253E"/>
    <w:rsid w:val="00B22DC1"/>
    <w:rsid w:val="00B2322E"/>
    <w:rsid w:val="00B233D4"/>
    <w:rsid w:val="00B23A98"/>
    <w:rsid w:val="00B23B85"/>
    <w:rsid w:val="00B248B9"/>
    <w:rsid w:val="00B25323"/>
    <w:rsid w:val="00B2582E"/>
    <w:rsid w:val="00B25902"/>
    <w:rsid w:val="00B2610A"/>
    <w:rsid w:val="00B2654E"/>
    <w:rsid w:val="00B27187"/>
    <w:rsid w:val="00B271F9"/>
    <w:rsid w:val="00B27B61"/>
    <w:rsid w:val="00B302B0"/>
    <w:rsid w:val="00B30E2F"/>
    <w:rsid w:val="00B30F08"/>
    <w:rsid w:val="00B30F1B"/>
    <w:rsid w:val="00B31034"/>
    <w:rsid w:val="00B31892"/>
    <w:rsid w:val="00B31F70"/>
    <w:rsid w:val="00B32447"/>
    <w:rsid w:val="00B325DF"/>
    <w:rsid w:val="00B3287E"/>
    <w:rsid w:val="00B32DBA"/>
    <w:rsid w:val="00B32E04"/>
    <w:rsid w:val="00B32FA8"/>
    <w:rsid w:val="00B3321B"/>
    <w:rsid w:val="00B33226"/>
    <w:rsid w:val="00B33A0D"/>
    <w:rsid w:val="00B33A5E"/>
    <w:rsid w:val="00B33C16"/>
    <w:rsid w:val="00B34496"/>
    <w:rsid w:val="00B34570"/>
    <w:rsid w:val="00B34BDB"/>
    <w:rsid w:val="00B34FF0"/>
    <w:rsid w:val="00B351EA"/>
    <w:rsid w:val="00B35380"/>
    <w:rsid w:val="00B36114"/>
    <w:rsid w:val="00B36534"/>
    <w:rsid w:val="00B36813"/>
    <w:rsid w:val="00B36877"/>
    <w:rsid w:val="00B3693A"/>
    <w:rsid w:val="00B36AAF"/>
    <w:rsid w:val="00B40337"/>
    <w:rsid w:val="00B40952"/>
    <w:rsid w:val="00B4199C"/>
    <w:rsid w:val="00B419B9"/>
    <w:rsid w:val="00B41B27"/>
    <w:rsid w:val="00B422CA"/>
    <w:rsid w:val="00B426BD"/>
    <w:rsid w:val="00B431B3"/>
    <w:rsid w:val="00B43218"/>
    <w:rsid w:val="00B4369D"/>
    <w:rsid w:val="00B43864"/>
    <w:rsid w:val="00B44776"/>
    <w:rsid w:val="00B44CA7"/>
    <w:rsid w:val="00B450FA"/>
    <w:rsid w:val="00B45749"/>
    <w:rsid w:val="00B45929"/>
    <w:rsid w:val="00B45C38"/>
    <w:rsid w:val="00B470E4"/>
    <w:rsid w:val="00B4787A"/>
    <w:rsid w:val="00B47B27"/>
    <w:rsid w:val="00B47C00"/>
    <w:rsid w:val="00B50DA4"/>
    <w:rsid w:val="00B51044"/>
    <w:rsid w:val="00B5109C"/>
    <w:rsid w:val="00B5205B"/>
    <w:rsid w:val="00B5258D"/>
    <w:rsid w:val="00B53170"/>
    <w:rsid w:val="00B53891"/>
    <w:rsid w:val="00B54496"/>
    <w:rsid w:val="00B55B86"/>
    <w:rsid w:val="00B55C12"/>
    <w:rsid w:val="00B56BB1"/>
    <w:rsid w:val="00B570E8"/>
    <w:rsid w:val="00B57606"/>
    <w:rsid w:val="00B6072A"/>
    <w:rsid w:val="00B60F3D"/>
    <w:rsid w:val="00B6101E"/>
    <w:rsid w:val="00B6136B"/>
    <w:rsid w:val="00B61808"/>
    <w:rsid w:val="00B6191F"/>
    <w:rsid w:val="00B62B00"/>
    <w:rsid w:val="00B62DF0"/>
    <w:rsid w:val="00B631CF"/>
    <w:rsid w:val="00B63354"/>
    <w:rsid w:val="00B63385"/>
    <w:rsid w:val="00B63725"/>
    <w:rsid w:val="00B63D34"/>
    <w:rsid w:val="00B647E8"/>
    <w:rsid w:val="00B64C93"/>
    <w:rsid w:val="00B655B5"/>
    <w:rsid w:val="00B65DB6"/>
    <w:rsid w:val="00B67060"/>
    <w:rsid w:val="00B70348"/>
    <w:rsid w:val="00B707D4"/>
    <w:rsid w:val="00B70EE7"/>
    <w:rsid w:val="00B7131B"/>
    <w:rsid w:val="00B71B0E"/>
    <w:rsid w:val="00B71D7A"/>
    <w:rsid w:val="00B71E60"/>
    <w:rsid w:val="00B71F56"/>
    <w:rsid w:val="00B72430"/>
    <w:rsid w:val="00B7266A"/>
    <w:rsid w:val="00B72E60"/>
    <w:rsid w:val="00B72EBF"/>
    <w:rsid w:val="00B73F53"/>
    <w:rsid w:val="00B74271"/>
    <w:rsid w:val="00B7452D"/>
    <w:rsid w:val="00B7466E"/>
    <w:rsid w:val="00B74CEA"/>
    <w:rsid w:val="00B7514F"/>
    <w:rsid w:val="00B75184"/>
    <w:rsid w:val="00B75837"/>
    <w:rsid w:val="00B75D66"/>
    <w:rsid w:val="00B75F43"/>
    <w:rsid w:val="00B77030"/>
    <w:rsid w:val="00B77101"/>
    <w:rsid w:val="00B7725E"/>
    <w:rsid w:val="00B77400"/>
    <w:rsid w:val="00B77E83"/>
    <w:rsid w:val="00B802E9"/>
    <w:rsid w:val="00B807E8"/>
    <w:rsid w:val="00B8080C"/>
    <w:rsid w:val="00B80D69"/>
    <w:rsid w:val="00B812D7"/>
    <w:rsid w:val="00B81484"/>
    <w:rsid w:val="00B81CA9"/>
    <w:rsid w:val="00B81ED8"/>
    <w:rsid w:val="00B82A01"/>
    <w:rsid w:val="00B82FB5"/>
    <w:rsid w:val="00B83394"/>
    <w:rsid w:val="00B83481"/>
    <w:rsid w:val="00B834DC"/>
    <w:rsid w:val="00B83549"/>
    <w:rsid w:val="00B83636"/>
    <w:rsid w:val="00B837FB"/>
    <w:rsid w:val="00B844D6"/>
    <w:rsid w:val="00B8489C"/>
    <w:rsid w:val="00B851E4"/>
    <w:rsid w:val="00B854DE"/>
    <w:rsid w:val="00B85C19"/>
    <w:rsid w:val="00B85F0E"/>
    <w:rsid w:val="00B862D8"/>
    <w:rsid w:val="00B867F8"/>
    <w:rsid w:val="00B86B35"/>
    <w:rsid w:val="00B87E40"/>
    <w:rsid w:val="00B90783"/>
    <w:rsid w:val="00B90F04"/>
    <w:rsid w:val="00B9139F"/>
    <w:rsid w:val="00B913B7"/>
    <w:rsid w:val="00B9161F"/>
    <w:rsid w:val="00B91D69"/>
    <w:rsid w:val="00B91E7B"/>
    <w:rsid w:val="00B91EC1"/>
    <w:rsid w:val="00B92C90"/>
    <w:rsid w:val="00B930C6"/>
    <w:rsid w:val="00B93460"/>
    <w:rsid w:val="00B94295"/>
    <w:rsid w:val="00B942C9"/>
    <w:rsid w:val="00B94431"/>
    <w:rsid w:val="00B94943"/>
    <w:rsid w:val="00B94AA8"/>
    <w:rsid w:val="00B94CB4"/>
    <w:rsid w:val="00B955B3"/>
    <w:rsid w:val="00B959FD"/>
    <w:rsid w:val="00B95E53"/>
    <w:rsid w:val="00B960EB"/>
    <w:rsid w:val="00B9649B"/>
    <w:rsid w:val="00B9674C"/>
    <w:rsid w:val="00B97C63"/>
    <w:rsid w:val="00B97CA1"/>
    <w:rsid w:val="00B97E15"/>
    <w:rsid w:val="00B97F24"/>
    <w:rsid w:val="00BA05D8"/>
    <w:rsid w:val="00BA0778"/>
    <w:rsid w:val="00BA1129"/>
    <w:rsid w:val="00BA11E6"/>
    <w:rsid w:val="00BA1708"/>
    <w:rsid w:val="00BA1E59"/>
    <w:rsid w:val="00BA237F"/>
    <w:rsid w:val="00BA25D4"/>
    <w:rsid w:val="00BA382F"/>
    <w:rsid w:val="00BA3916"/>
    <w:rsid w:val="00BA3D30"/>
    <w:rsid w:val="00BA45C1"/>
    <w:rsid w:val="00BA5ADA"/>
    <w:rsid w:val="00BA5C26"/>
    <w:rsid w:val="00BA5DCF"/>
    <w:rsid w:val="00BA6612"/>
    <w:rsid w:val="00BA7055"/>
    <w:rsid w:val="00BA728D"/>
    <w:rsid w:val="00BA77F1"/>
    <w:rsid w:val="00BA7846"/>
    <w:rsid w:val="00BA79B3"/>
    <w:rsid w:val="00BA7C49"/>
    <w:rsid w:val="00BA7C97"/>
    <w:rsid w:val="00BA7CBC"/>
    <w:rsid w:val="00BA7F6E"/>
    <w:rsid w:val="00BA7FC5"/>
    <w:rsid w:val="00BB0201"/>
    <w:rsid w:val="00BB0FA7"/>
    <w:rsid w:val="00BB0FF3"/>
    <w:rsid w:val="00BB1035"/>
    <w:rsid w:val="00BB1815"/>
    <w:rsid w:val="00BB24F6"/>
    <w:rsid w:val="00BB284C"/>
    <w:rsid w:val="00BB2A90"/>
    <w:rsid w:val="00BB3070"/>
    <w:rsid w:val="00BB3858"/>
    <w:rsid w:val="00BB3AF5"/>
    <w:rsid w:val="00BB480B"/>
    <w:rsid w:val="00BB4DF2"/>
    <w:rsid w:val="00BB54AD"/>
    <w:rsid w:val="00BB5639"/>
    <w:rsid w:val="00BB57C9"/>
    <w:rsid w:val="00BB5A5E"/>
    <w:rsid w:val="00BB5BAF"/>
    <w:rsid w:val="00BB64D4"/>
    <w:rsid w:val="00BB7637"/>
    <w:rsid w:val="00BC0604"/>
    <w:rsid w:val="00BC0657"/>
    <w:rsid w:val="00BC137E"/>
    <w:rsid w:val="00BC1A2F"/>
    <w:rsid w:val="00BC1DBA"/>
    <w:rsid w:val="00BC1E27"/>
    <w:rsid w:val="00BC2B00"/>
    <w:rsid w:val="00BC3B0D"/>
    <w:rsid w:val="00BC44B3"/>
    <w:rsid w:val="00BC4626"/>
    <w:rsid w:val="00BC47F5"/>
    <w:rsid w:val="00BC5278"/>
    <w:rsid w:val="00BC5A78"/>
    <w:rsid w:val="00BC5C82"/>
    <w:rsid w:val="00BC5E51"/>
    <w:rsid w:val="00BC6064"/>
    <w:rsid w:val="00BC60F4"/>
    <w:rsid w:val="00BC6A1B"/>
    <w:rsid w:val="00BC6A40"/>
    <w:rsid w:val="00BC6DE0"/>
    <w:rsid w:val="00BC7EBF"/>
    <w:rsid w:val="00BD0B6D"/>
    <w:rsid w:val="00BD0C71"/>
    <w:rsid w:val="00BD0EB2"/>
    <w:rsid w:val="00BD1225"/>
    <w:rsid w:val="00BD1702"/>
    <w:rsid w:val="00BD19C2"/>
    <w:rsid w:val="00BD1DC6"/>
    <w:rsid w:val="00BD24ED"/>
    <w:rsid w:val="00BD265A"/>
    <w:rsid w:val="00BD2923"/>
    <w:rsid w:val="00BD2E6B"/>
    <w:rsid w:val="00BD4110"/>
    <w:rsid w:val="00BD4360"/>
    <w:rsid w:val="00BD43D8"/>
    <w:rsid w:val="00BD46BB"/>
    <w:rsid w:val="00BD477E"/>
    <w:rsid w:val="00BD490B"/>
    <w:rsid w:val="00BD5250"/>
    <w:rsid w:val="00BD5297"/>
    <w:rsid w:val="00BD5378"/>
    <w:rsid w:val="00BD5C0C"/>
    <w:rsid w:val="00BD6431"/>
    <w:rsid w:val="00BD7156"/>
    <w:rsid w:val="00BD797E"/>
    <w:rsid w:val="00BD79E2"/>
    <w:rsid w:val="00BD7D92"/>
    <w:rsid w:val="00BE0621"/>
    <w:rsid w:val="00BE1E2F"/>
    <w:rsid w:val="00BE28F9"/>
    <w:rsid w:val="00BE319A"/>
    <w:rsid w:val="00BE31B4"/>
    <w:rsid w:val="00BE4112"/>
    <w:rsid w:val="00BE4B75"/>
    <w:rsid w:val="00BE501E"/>
    <w:rsid w:val="00BE594B"/>
    <w:rsid w:val="00BE5AB7"/>
    <w:rsid w:val="00BE6B23"/>
    <w:rsid w:val="00BE6F45"/>
    <w:rsid w:val="00BE77EA"/>
    <w:rsid w:val="00BF035F"/>
    <w:rsid w:val="00BF069F"/>
    <w:rsid w:val="00BF08DF"/>
    <w:rsid w:val="00BF1CC3"/>
    <w:rsid w:val="00BF2F6C"/>
    <w:rsid w:val="00BF39B0"/>
    <w:rsid w:val="00BF3A87"/>
    <w:rsid w:val="00BF48CF"/>
    <w:rsid w:val="00BF4A22"/>
    <w:rsid w:val="00BF516F"/>
    <w:rsid w:val="00BF51EC"/>
    <w:rsid w:val="00BF5230"/>
    <w:rsid w:val="00BF540C"/>
    <w:rsid w:val="00BF5861"/>
    <w:rsid w:val="00BF5AF2"/>
    <w:rsid w:val="00BF7868"/>
    <w:rsid w:val="00BF7A31"/>
    <w:rsid w:val="00C006C2"/>
    <w:rsid w:val="00C00C75"/>
    <w:rsid w:val="00C0109C"/>
    <w:rsid w:val="00C018B8"/>
    <w:rsid w:val="00C01B15"/>
    <w:rsid w:val="00C021EC"/>
    <w:rsid w:val="00C02587"/>
    <w:rsid w:val="00C029C4"/>
    <w:rsid w:val="00C02D6C"/>
    <w:rsid w:val="00C030F6"/>
    <w:rsid w:val="00C03327"/>
    <w:rsid w:val="00C03328"/>
    <w:rsid w:val="00C035A1"/>
    <w:rsid w:val="00C03E2E"/>
    <w:rsid w:val="00C03E4C"/>
    <w:rsid w:val="00C048DF"/>
    <w:rsid w:val="00C04C80"/>
    <w:rsid w:val="00C04FAB"/>
    <w:rsid w:val="00C05C21"/>
    <w:rsid w:val="00C06A9E"/>
    <w:rsid w:val="00C07114"/>
    <w:rsid w:val="00C07AA0"/>
    <w:rsid w:val="00C07AF6"/>
    <w:rsid w:val="00C07B13"/>
    <w:rsid w:val="00C07E91"/>
    <w:rsid w:val="00C101B8"/>
    <w:rsid w:val="00C10241"/>
    <w:rsid w:val="00C10531"/>
    <w:rsid w:val="00C11F18"/>
    <w:rsid w:val="00C121E4"/>
    <w:rsid w:val="00C123A0"/>
    <w:rsid w:val="00C1379B"/>
    <w:rsid w:val="00C14065"/>
    <w:rsid w:val="00C1424B"/>
    <w:rsid w:val="00C14CB3"/>
    <w:rsid w:val="00C151F4"/>
    <w:rsid w:val="00C15AF0"/>
    <w:rsid w:val="00C1626A"/>
    <w:rsid w:val="00C16279"/>
    <w:rsid w:val="00C165D1"/>
    <w:rsid w:val="00C16894"/>
    <w:rsid w:val="00C16C5E"/>
    <w:rsid w:val="00C172A7"/>
    <w:rsid w:val="00C17531"/>
    <w:rsid w:val="00C20023"/>
    <w:rsid w:val="00C2075E"/>
    <w:rsid w:val="00C20AD4"/>
    <w:rsid w:val="00C21A0B"/>
    <w:rsid w:val="00C229E5"/>
    <w:rsid w:val="00C22C8E"/>
    <w:rsid w:val="00C243D9"/>
    <w:rsid w:val="00C24482"/>
    <w:rsid w:val="00C24DAB"/>
    <w:rsid w:val="00C24ECE"/>
    <w:rsid w:val="00C2564B"/>
    <w:rsid w:val="00C25A11"/>
    <w:rsid w:val="00C25A5C"/>
    <w:rsid w:val="00C2603D"/>
    <w:rsid w:val="00C27BC2"/>
    <w:rsid w:val="00C30067"/>
    <w:rsid w:val="00C30A01"/>
    <w:rsid w:val="00C30B88"/>
    <w:rsid w:val="00C312D4"/>
    <w:rsid w:val="00C316C8"/>
    <w:rsid w:val="00C31C21"/>
    <w:rsid w:val="00C31CEF"/>
    <w:rsid w:val="00C326F6"/>
    <w:rsid w:val="00C32C19"/>
    <w:rsid w:val="00C3399B"/>
    <w:rsid w:val="00C340D5"/>
    <w:rsid w:val="00C3485E"/>
    <w:rsid w:val="00C353D4"/>
    <w:rsid w:val="00C35475"/>
    <w:rsid w:val="00C3609C"/>
    <w:rsid w:val="00C365A8"/>
    <w:rsid w:val="00C36EBE"/>
    <w:rsid w:val="00C3790A"/>
    <w:rsid w:val="00C37919"/>
    <w:rsid w:val="00C37B38"/>
    <w:rsid w:val="00C37EFF"/>
    <w:rsid w:val="00C4083F"/>
    <w:rsid w:val="00C41263"/>
    <w:rsid w:val="00C41BC4"/>
    <w:rsid w:val="00C42044"/>
    <w:rsid w:val="00C42A10"/>
    <w:rsid w:val="00C42D12"/>
    <w:rsid w:val="00C42D52"/>
    <w:rsid w:val="00C42DF4"/>
    <w:rsid w:val="00C4315D"/>
    <w:rsid w:val="00C43AC9"/>
    <w:rsid w:val="00C447D9"/>
    <w:rsid w:val="00C454CF"/>
    <w:rsid w:val="00C45A2E"/>
    <w:rsid w:val="00C46A00"/>
    <w:rsid w:val="00C47276"/>
    <w:rsid w:val="00C47921"/>
    <w:rsid w:val="00C47CEB"/>
    <w:rsid w:val="00C5002C"/>
    <w:rsid w:val="00C50E0F"/>
    <w:rsid w:val="00C50FB4"/>
    <w:rsid w:val="00C515FF"/>
    <w:rsid w:val="00C516A3"/>
    <w:rsid w:val="00C51887"/>
    <w:rsid w:val="00C51E5E"/>
    <w:rsid w:val="00C51FB3"/>
    <w:rsid w:val="00C52358"/>
    <w:rsid w:val="00C52AE0"/>
    <w:rsid w:val="00C53265"/>
    <w:rsid w:val="00C53ADE"/>
    <w:rsid w:val="00C543D1"/>
    <w:rsid w:val="00C544AC"/>
    <w:rsid w:val="00C54AA9"/>
    <w:rsid w:val="00C54B49"/>
    <w:rsid w:val="00C550BE"/>
    <w:rsid w:val="00C55203"/>
    <w:rsid w:val="00C55725"/>
    <w:rsid w:val="00C55A60"/>
    <w:rsid w:val="00C563D4"/>
    <w:rsid w:val="00C56723"/>
    <w:rsid w:val="00C568CF"/>
    <w:rsid w:val="00C56CEE"/>
    <w:rsid w:val="00C571AF"/>
    <w:rsid w:val="00C575B7"/>
    <w:rsid w:val="00C60313"/>
    <w:rsid w:val="00C60899"/>
    <w:rsid w:val="00C61239"/>
    <w:rsid w:val="00C618D6"/>
    <w:rsid w:val="00C61BFE"/>
    <w:rsid w:val="00C623CB"/>
    <w:rsid w:val="00C6264B"/>
    <w:rsid w:val="00C629DC"/>
    <w:rsid w:val="00C63A16"/>
    <w:rsid w:val="00C64145"/>
    <w:rsid w:val="00C64182"/>
    <w:rsid w:val="00C64CA0"/>
    <w:rsid w:val="00C64CB3"/>
    <w:rsid w:val="00C64FB4"/>
    <w:rsid w:val="00C65036"/>
    <w:rsid w:val="00C654EB"/>
    <w:rsid w:val="00C658D3"/>
    <w:rsid w:val="00C65B82"/>
    <w:rsid w:val="00C65FA5"/>
    <w:rsid w:val="00C66229"/>
    <w:rsid w:val="00C662E6"/>
    <w:rsid w:val="00C673CB"/>
    <w:rsid w:val="00C7024D"/>
    <w:rsid w:val="00C70635"/>
    <w:rsid w:val="00C70A39"/>
    <w:rsid w:val="00C70C7C"/>
    <w:rsid w:val="00C70FA4"/>
    <w:rsid w:val="00C71361"/>
    <w:rsid w:val="00C71557"/>
    <w:rsid w:val="00C71756"/>
    <w:rsid w:val="00C7189E"/>
    <w:rsid w:val="00C7230F"/>
    <w:rsid w:val="00C724FF"/>
    <w:rsid w:val="00C726A3"/>
    <w:rsid w:val="00C7395E"/>
    <w:rsid w:val="00C73A4F"/>
    <w:rsid w:val="00C743AA"/>
    <w:rsid w:val="00C74738"/>
    <w:rsid w:val="00C74CA4"/>
    <w:rsid w:val="00C75753"/>
    <w:rsid w:val="00C760F4"/>
    <w:rsid w:val="00C76591"/>
    <w:rsid w:val="00C76EA2"/>
    <w:rsid w:val="00C776B2"/>
    <w:rsid w:val="00C818FE"/>
    <w:rsid w:val="00C81AA7"/>
    <w:rsid w:val="00C829D3"/>
    <w:rsid w:val="00C82BDF"/>
    <w:rsid w:val="00C83128"/>
    <w:rsid w:val="00C832AF"/>
    <w:rsid w:val="00C838CE"/>
    <w:rsid w:val="00C83B00"/>
    <w:rsid w:val="00C83B12"/>
    <w:rsid w:val="00C83F52"/>
    <w:rsid w:val="00C84295"/>
    <w:rsid w:val="00C8433F"/>
    <w:rsid w:val="00C84475"/>
    <w:rsid w:val="00C84C5D"/>
    <w:rsid w:val="00C85D37"/>
    <w:rsid w:val="00C85F49"/>
    <w:rsid w:val="00C86041"/>
    <w:rsid w:val="00C86A0D"/>
    <w:rsid w:val="00C86BBB"/>
    <w:rsid w:val="00C86E79"/>
    <w:rsid w:val="00C87F5A"/>
    <w:rsid w:val="00C903E5"/>
    <w:rsid w:val="00C90476"/>
    <w:rsid w:val="00C907D6"/>
    <w:rsid w:val="00C90FCA"/>
    <w:rsid w:val="00C915B7"/>
    <w:rsid w:val="00C9241D"/>
    <w:rsid w:val="00C92429"/>
    <w:rsid w:val="00C92533"/>
    <w:rsid w:val="00C9279B"/>
    <w:rsid w:val="00C9330A"/>
    <w:rsid w:val="00C93C00"/>
    <w:rsid w:val="00C948DC"/>
    <w:rsid w:val="00C9575D"/>
    <w:rsid w:val="00C95894"/>
    <w:rsid w:val="00C95DA0"/>
    <w:rsid w:val="00C95FED"/>
    <w:rsid w:val="00C971A0"/>
    <w:rsid w:val="00C97698"/>
    <w:rsid w:val="00C97AF5"/>
    <w:rsid w:val="00C97D83"/>
    <w:rsid w:val="00C97F97"/>
    <w:rsid w:val="00CA0080"/>
    <w:rsid w:val="00CA0884"/>
    <w:rsid w:val="00CA09DE"/>
    <w:rsid w:val="00CA0C2B"/>
    <w:rsid w:val="00CA0F8F"/>
    <w:rsid w:val="00CA1B5C"/>
    <w:rsid w:val="00CA1FA4"/>
    <w:rsid w:val="00CA2307"/>
    <w:rsid w:val="00CA27E3"/>
    <w:rsid w:val="00CA2B6C"/>
    <w:rsid w:val="00CA33CD"/>
    <w:rsid w:val="00CA373B"/>
    <w:rsid w:val="00CA3C59"/>
    <w:rsid w:val="00CA3E85"/>
    <w:rsid w:val="00CA4215"/>
    <w:rsid w:val="00CA47EA"/>
    <w:rsid w:val="00CA4841"/>
    <w:rsid w:val="00CA4863"/>
    <w:rsid w:val="00CA4F23"/>
    <w:rsid w:val="00CA532B"/>
    <w:rsid w:val="00CA5AD9"/>
    <w:rsid w:val="00CA6543"/>
    <w:rsid w:val="00CA6AD4"/>
    <w:rsid w:val="00CA6F12"/>
    <w:rsid w:val="00CA703C"/>
    <w:rsid w:val="00CA76FE"/>
    <w:rsid w:val="00CA795A"/>
    <w:rsid w:val="00CA7CCF"/>
    <w:rsid w:val="00CA7D72"/>
    <w:rsid w:val="00CB079C"/>
    <w:rsid w:val="00CB0FD4"/>
    <w:rsid w:val="00CB1B64"/>
    <w:rsid w:val="00CB1B6C"/>
    <w:rsid w:val="00CB1C76"/>
    <w:rsid w:val="00CB2483"/>
    <w:rsid w:val="00CB24C6"/>
    <w:rsid w:val="00CB317F"/>
    <w:rsid w:val="00CB3F46"/>
    <w:rsid w:val="00CB5BAA"/>
    <w:rsid w:val="00CB60F1"/>
    <w:rsid w:val="00CB695D"/>
    <w:rsid w:val="00CB6B1C"/>
    <w:rsid w:val="00CB6C23"/>
    <w:rsid w:val="00CB6CEC"/>
    <w:rsid w:val="00CB6FCA"/>
    <w:rsid w:val="00CB70A7"/>
    <w:rsid w:val="00CB70F7"/>
    <w:rsid w:val="00CB7729"/>
    <w:rsid w:val="00CB79B8"/>
    <w:rsid w:val="00CB7EF3"/>
    <w:rsid w:val="00CC0116"/>
    <w:rsid w:val="00CC0CA2"/>
    <w:rsid w:val="00CC1E34"/>
    <w:rsid w:val="00CC2440"/>
    <w:rsid w:val="00CC2B50"/>
    <w:rsid w:val="00CC322A"/>
    <w:rsid w:val="00CC3B0A"/>
    <w:rsid w:val="00CC46F2"/>
    <w:rsid w:val="00CC5043"/>
    <w:rsid w:val="00CC53AF"/>
    <w:rsid w:val="00CC583A"/>
    <w:rsid w:val="00CC5C2F"/>
    <w:rsid w:val="00CC6C2D"/>
    <w:rsid w:val="00CC704B"/>
    <w:rsid w:val="00CC73BD"/>
    <w:rsid w:val="00CC75D2"/>
    <w:rsid w:val="00CC762E"/>
    <w:rsid w:val="00CC783D"/>
    <w:rsid w:val="00CC78F0"/>
    <w:rsid w:val="00CD06B2"/>
    <w:rsid w:val="00CD0A0E"/>
    <w:rsid w:val="00CD0C6A"/>
    <w:rsid w:val="00CD0C9B"/>
    <w:rsid w:val="00CD1242"/>
    <w:rsid w:val="00CD12BA"/>
    <w:rsid w:val="00CD1B13"/>
    <w:rsid w:val="00CD2D6E"/>
    <w:rsid w:val="00CD33E0"/>
    <w:rsid w:val="00CD360A"/>
    <w:rsid w:val="00CD36BE"/>
    <w:rsid w:val="00CD39F7"/>
    <w:rsid w:val="00CD4170"/>
    <w:rsid w:val="00CD4275"/>
    <w:rsid w:val="00CD4485"/>
    <w:rsid w:val="00CD4690"/>
    <w:rsid w:val="00CD4A7C"/>
    <w:rsid w:val="00CD4D7D"/>
    <w:rsid w:val="00CD5089"/>
    <w:rsid w:val="00CD52E1"/>
    <w:rsid w:val="00CD532C"/>
    <w:rsid w:val="00CD5330"/>
    <w:rsid w:val="00CD5843"/>
    <w:rsid w:val="00CD5AB2"/>
    <w:rsid w:val="00CD5FDB"/>
    <w:rsid w:val="00CD6EEE"/>
    <w:rsid w:val="00CD71C1"/>
    <w:rsid w:val="00CE0624"/>
    <w:rsid w:val="00CE0803"/>
    <w:rsid w:val="00CE1200"/>
    <w:rsid w:val="00CE1217"/>
    <w:rsid w:val="00CE1413"/>
    <w:rsid w:val="00CE172E"/>
    <w:rsid w:val="00CE231F"/>
    <w:rsid w:val="00CE2399"/>
    <w:rsid w:val="00CE2F90"/>
    <w:rsid w:val="00CE3008"/>
    <w:rsid w:val="00CE362E"/>
    <w:rsid w:val="00CE3E3D"/>
    <w:rsid w:val="00CE3FAE"/>
    <w:rsid w:val="00CE629B"/>
    <w:rsid w:val="00CE6565"/>
    <w:rsid w:val="00CE6D21"/>
    <w:rsid w:val="00CE6DC8"/>
    <w:rsid w:val="00CE7493"/>
    <w:rsid w:val="00CE7514"/>
    <w:rsid w:val="00CE7F3B"/>
    <w:rsid w:val="00CF0429"/>
    <w:rsid w:val="00CF0748"/>
    <w:rsid w:val="00CF16BE"/>
    <w:rsid w:val="00CF1CD3"/>
    <w:rsid w:val="00CF2BFF"/>
    <w:rsid w:val="00CF3351"/>
    <w:rsid w:val="00CF3E24"/>
    <w:rsid w:val="00CF3F4B"/>
    <w:rsid w:val="00CF4F26"/>
    <w:rsid w:val="00CF51BC"/>
    <w:rsid w:val="00CF5309"/>
    <w:rsid w:val="00D00CAF"/>
    <w:rsid w:val="00D010A8"/>
    <w:rsid w:val="00D0164D"/>
    <w:rsid w:val="00D01939"/>
    <w:rsid w:val="00D01D53"/>
    <w:rsid w:val="00D01DD4"/>
    <w:rsid w:val="00D02460"/>
    <w:rsid w:val="00D02F24"/>
    <w:rsid w:val="00D03046"/>
    <w:rsid w:val="00D030D8"/>
    <w:rsid w:val="00D032F6"/>
    <w:rsid w:val="00D034B3"/>
    <w:rsid w:val="00D0372B"/>
    <w:rsid w:val="00D038F3"/>
    <w:rsid w:val="00D03D6A"/>
    <w:rsid w:val="00D046D4"/>
    <w:rsid w:val="00D047F5"/>
    <w:rsid w:val="00D05A2A"/>
    <w:rsid w:val="00D0642F"/>
    <w:rsid w:val="00D0644B"/>
    <w:rsid w:val="00D069C0"/>
    <w:rsid w:val="00D069F9"/>
    <w:rsid w:val="00D0744B"/>
    <w:rsid w:val="00D100D2"/>
    <w:rsid w:val="00D10535"/>
    <w:rsid w:val="00D11223"/>
    <w:rsid w:val="00D1136F"/>
    <w:rsid w:val="00D11397"/>
    <w:rsid w:val="00D1167A"/>
    <w:rsid w:val="00D11E60"/>
    <w:rsid w:val="00D12720"/>
    <w:rsid w:val="00D12A20"/>
    <w:rsid w:val="00D13265"/>
    <w:rsid w:val="00D13E36"/>
    <w:rsid w:val="00D143DA"/>
    <w:rsid w:val="00D14A10"/>
    <w:rsid w:val="00D14CAA"/>
    <w:rsid w:val="00D14D58"/>
    <w:rsid w:val="00D15F4E"/>
    <w:rsid w:val="00D16298"/>
    <w:rsid w:val="00D1659B"/>
    <w:rsid w:val="00D168BC"/>
    <w:rsid w:val="00D168FE"/>
    <w:rsid w:val="00D16953"/>
    <w:rsid w:val="00D16DB3"/>
    <w:rsid w:val="00D17112"/>
    <w:rsid w:val="00D17729"/>
    <w:rsid w:val="00D200B4"/>
    <w:rsid w:val="00D208E0"/>
    <w:rsid w:val="00D20DDE"/>
    <w:rsid w:val="00D21BA3"/>
    <w:rsid w:val="00D21BAB"/>
    <w:rsid w:val="00D21DCD"/>
    <w:rsid w:val="00D21DFE"/>
    <w:rsid w:val="00D2238E"/>
    <w:rsid w:val="00D22C1E"/>
    <w:rsid w:val="00D23530"/>
    <w:rsid w:val="00D23D64"/>
    <w:rsid w:val="00D24ED0"/>
    <w:rsid w:val="00D255BF"/>
    <w:rsid w:val="00D25DB7"/>
    <w:rsid w:val="00D25EEB"/>
    <w:rsid w:val="00D26A39"/>
    <w:rsid w:val="00D2700C"/>
    <w:rsid w:val="00D271F6"/>
    <w:rsid w:val="00D2723C"/>
    <w:rsid w:val="00D278E8"/>
    <w:rsid w:val="00D30DD4"/>
    <w:rsid w:val="00D31BB6"/>
    <w:rsid w:val="00D31E03"/>
    <w:rsid w:val="00D3283C"/>
    <w:rsid w:val="00D328C0"/>
    <w:rsid w:val="00D32BA5"/>
    <w:rsid w:val="00D32F65"/>
    <w:rsid w:val="00D33474"/>
    <w:rsid w:val="00D337E6"/>
    <w:rsid w:val="00D34578"/>
    <w:rsid w:val="00D34614"/>
    <w:rsid w:val="00D346D5"/>
    <w:rsid w:val="00D35274"/>
    <w:rsid w:val="00D359E5"/>
    <w:rsid w:val="00D35D65"/>
    <w:rsid w:val="00D3654D"/>
    <w:rsid w:val="00D36D31"/>
    <w:rsid w:val="00D36E5F"/>
    <w:rsid w:val="00D37301"/>
    <w:rsid w:val="00D375A6"/>
    <w:rsid w:val="00D3778A"/>
    <w:rsid w:val="00D39520"/>
    <w:rsid w:val="00D41989"/>
    <w:rsid w:val="00D41E71"/>
    <w:rsid w:val="00D425F1"/>
    <w:rsid w:val="00D429EE"/>
    <w:rsid w:val="00D42E60"/>
    <w:rsid w:val="00D430EB"/>
    <w:rsid w:val="00D43259"/>
    <w:rsid w:val="00D43E19"/>
    <w:rsid w:val="00D441F9"/>
    <w:rsid w:val="00D447C6"/>
    <w:rsid w:val="00D4489D"/>
    <w:rsid w:val="00D44ED9"/>
    <w:rsid w:val="00D4591D"/>
    <w:rsid w:val="00D466C0"/>
    <w:rsid w:val="00D46734"/>
    <w:rsid w:val="00D471EE"/>
    <w:rsid w:val="00D4733E"/>
    <w:rsid w:val="00D47D47"/>
    <w:rsid w:val="00D47E2D"/>
    <w:rsid w:val="00D5055E"/>
    <w:rsid w:val="00D50ABC"/>
    <w:rsid w:val="00D5103F"/>
    <w:rsid w:val="00D524DB"/>
    <w:rsid w:val="00D52957"/>
    <w:rsid w:val="00D52B4C"/>
    <w:rsid w:val="00D52B9D"/>
    <w:rsid w:val="00D52F4F"/>
    <w:rsid w:val="00D53D74"/>
    <w:rsid w:val="00D54B2C"/>
    <w:rsid w:val="00D550D5"/>
    <w:rsid w:val="00D5561D"/>
    <w:rsid w:val="00D55B6D"/>
    <w:rsid w:val="00D55F99"/>
    <w:rsid w:val="00D56050"/>
    <w:rsid w:val="00D56118"/>
    <w:rsid w:val="00D5628A"/>
    <w:rsid w:val="00D569BC"/>
    <w:rsid w:val="00D572A6"/>
    <w:rsid w:val="00D5766F"/>
    <w:rsid w:val="00D57AFD"/>
    <w:rsid w:val="00D57B57"/>
    <w:rsid w:val="00D57DBC"/>
    <w:rsid w:val="00D6042E"/>
    <w:rsid w:val="00D6058B"/>
    <w:rsid w:val="00D6079B"/>
    <w:rsid w:val="00D6088B"/>
    <w:rsid w:val="00D6090E"/>
    <w:rsid w:val="00D61779"/>
    <w:rsid w:val="00D61C9E"/>
    <w:rsid w:val="00D6252D"/>
    <w:rsid w:val="00D62642"/>
    <w:rsid w:val="00D62653"/>
    <w:rsid w:val="00D62DF8"/>
    <w:rsid w:val="00D631E5"/>
    <w:rsid w:val="00D637AC"/>
    <w:rsid w:val="00D63BB0"/>
    <w:rsid w:val="00D647D2"/>
    <w:rsid w:val="00D64987"/>
    <w:rsid w:val="00D64B5C"/>
    <w:rsid w:val="00D64D17"/>
    <w:rsid w:val="00D64F42"/>
    <w:rsid w:val="00D6550F"/>
    <w:rsid w:val="00D66167"/>
    <w:rsid w:val="00D677CD"/>
    <w:rsid w:val="00D67875"/>
    <w:rsid w:val="00D678B9"/>
    <w:rsid w:val="00D67A2A"/>
    <w:rsid w:val="00D67F89"/>
    <w:rsid w:val="00D70902"/>
    <w:rsid w:val="00D70BAE"/>
    <w:rsid w:val="00D70E6A"/>
    <w:rsid w:val="00D71E04"/>
    <w:rsid w:val="00D7201A"/>
    <w:rsid w:val="00D721EE"/>
    <w:rsid w:val="00D724CE"/>
    <w:rsid w:val="00D7251D"/>
    <w:rsid w:val="00D726E5"/>
    <w:rsid w:val="00D72C04"/>
    <w:rsid w:val="00D72D6F"/>
    <w:rsid w:val="00D72E38"/>
    <w:rsid w:val="00D73299"/>
    <w:rsid w:val="00D7355E"/>
    <w:rsid w:val="00D73820"/>
    <w:rsid w:val="00D739D5"/>
    <w:rsid w:val="00D745C9"/>
    <w:rsid w:val="00D74F01"/>
    <w:rsid w:val="00D7526E"/>
    <w:rsid w:val="00D752F0"/>
    <w:rsid w:val="00D763A6"/>
    <w:rsid w:val="00D765C9"/>
    <w:rsid w:val="00D7707B"/>
    <w:rsid w:val="00D7721E"/>
    <w:rsid w:val="00D7762F"/>
    <w:rsid w:val="00D80733"/>
    <w:rsid w:val="00D80B84"/>
    <w:rsid w:val="00D8100A"/>
    <w:rsid w:val="00D819F1"/>
    <w:rsid w:val="00D82BC5"/>
    <w:rsid w:val="00D8318C"/>
    <w:rsid w:val="00D832E9"/>
    <w:rsid w:val="00D8371A"/>
    <w:rsid w:val="00D847F4"/>
    <w:rsid w:val="00D84DD2"/>
    <w:rsid w:val="00D858DE"/>
    <w:rsid w:val="00D85A45"/>
    <w:rsid w:val="00D85C9B"/>
    <w:rsid w:val="00D8604B"/>
    <w:rsid w:val="00D8615F"/>
    <w:rsid w:val="00D866B5"/>
    <w:rsid w:val="00D86AC1"/>
    <w:rsid w:val="00D86B4A"/>
    <w:rsid w:val="00D8723E"/>
    <w:rsid w:val="00D87843"/>
    <w:rsid w:val="00D87A6F"/>
    <w:rsid w:val="00D87AE5"/>
    <w:rsid w:val="00D87B1A"/>
    <w:rsid w:val="00D87B53"/>
    <w:rsid w:val="00D9055B"/>
    <w:rsid w:val="00D90825"/>
    <w:rsid w:val="00D90B53"/>
    <w:rsid w:val="00D91113"/>
    <w:rsid w:val="00D918F3"/>
    <w:rsid w:val="00D91FE9"/>
    <w:rsid w:val="00D92428"/>
    <w:rsid w:val="00D92F19"/>
    <w:rsid w:val="00D93297"/>
    <w:rsid w:val="00D93AA7"/>
    <w:rsid w:val="00D93CBC"/>
    <w:rsid w:val="00D93D1C"/>
    <w:rsid w:val="00D93D56"/>
    <w:rsid w:val="00D93E41"/>
    <w:rsid w:val="00D9410F"/>
    <w:rsid w:val="00D94639"/>
    <w:rsid w:val="00D951AC"/>
    <w:rsid w:val="00D955DF"/>
    <w:rsid w:val="00D9592C"/>
    <w:rsid w:val="00D95CE3"/>
    <w:rsid w:val="00D95EFA"/>
    <w:rsid w:val="00D9603A"/>
    <w:rsid w:val="00D961F6"/>
    <w:rsid w:val="00D968FA"/>
    <w:rsid w:val="00D969D4"/>
    <w:rsid w:val="00D96A28"/>
    <w:rsid w:val="00D97160"/>
    <w:rsid w:val="00D9740F"/>
    <w:rsid w:val="00D97608"/>
    <w:rsid w:val="00D976E1"/>
    <w:rsid w:val="00D97926"/>
    <w:rsid w:val="00DA038F"/>
    <w:rsid w:val="00DA1484"/>
    <w:rsid w:val="00DA1509"/>
    <w:rsid w:val="00DA1975"/>
    <w:rsid w:val="00DA2691"/>
    <w:rsid w:val="00DA3BF8"/>
    <w:rsid w:val="00DA3D1E"/>
    <w:rsid w:val="00DA4083"/>
    <w:rsid w:val="00DA4489"/>
    <w:rsid w:val="00DA4502"/>
    <w:rsid w:val="00DA452F"/>
    <w:rsid w:val="00DA4973"/>
    <w:rsid w:val="00DA50FA"/>
    <w:rsid w:val="00DA5336"/>
    <w:rsid w:val="00DA576B"/>
    <w:rsid w:val="00DA5952"/>
    <w:rsid w:val="00DA5BAA"/>
    <w:rsid w:val="00DA60F7"/>
    <w:rsid w:val="00DA691E"/>
    <w:rsid w:val="00DA6C46"/>
    <w:rsid w:val="00DA78C5"/>
    <w:rsid w:val="00DA7D86"/>
    <w:rsid w:val="00DA7E7A"/>
    <w:rsid w:val="00DB00D0"/>
    <w:rsid w:val="00DB053A"/>
    <w:rsid w:val="00DB0815"/>
    <w:rsid w:val="00DB0B3F"/>
    <w:rsid w:val="00DB0D60"/>
    <w:rsid w:val="00DB2639"/>
    <w:rsid w:val="00DB27FC"/>
    <w:rsid w:val="00DB2823"/>
    <w:rsid w:val="00DB2B0E"/>
    <w:rsid w:val="00DB2F1F"/>
    <w:rsid w:val="00DB2F5C"/>
    <w:rsid w:val="00DB3078"/>
    <w:rsid w:val="00DB385C"/>
    <w:rsid w:val="00DB5757"/>
    <w:rsid w:val="00DB58D5"/>
    <w:rsid w:val="00DB5B1F"/>
    <w:rsid w:val="00DB5CD8"/>
    <w:rsid w:val="00DB620A"/>
    <w:rsid w:val="00DB6601"/>
    <w:rsid w:val="00DB682E"/>
    <w:rsid w:val="00DB6A38"/>
    <w:rsid w:val="00DB72E0"/>
    <w:rsid w:val="00DB75DF"/>
    <w:rsid w:val="00DB7CF3"/>
    <w:rsid w:val="00DC08F9"/>
    <w:rsid w:val="00DC1707"/>
    <w:rsid w:val="00DC2196"/>
    <w:rsid w:val="00DC30DB"/>
    <w:rsid w:val="00DC34A2"/>
    <w:rsid w:val="00DC35AF"/>
    <w:rsid w:val="00DC365D"/>
    <w:rsid w:val="00DC372E"/>
    <w:rsid w:val="00DC3BA8"/>
    <w:rsid w:val="00DC3F50"/>
    <w:rsid w:val="00DC43E8"/>
    <w:rsid w:val="00DC4866"/>
    <w:rsid w:val="00DC496E"/>
    <w:rsid w:val="00DC4B00"/>
    <w:rsid w:val="00DC4DDB"/>
    <w:rsid w:val="00DC4E15"/>
    <w:rsid w:val="00DC516B"/>
    <w:rsid w:val="00DC5187"/>
    <w:rsid w:val="00DC56A4"/>
    <w:rsid w:val="00DC5A42"/>
    <w:rsid w:val="00DC5B5F"/>
    <w:rsid w:val="00DC772D"/>
    <w:rsid w:val="00DC7E01"/>
    <w:rsid w:val="00DD0540"/>
    <w:rsid w:val="00DD0968"/>
    <w:rsid w:val="00DD1112"/>
    <w:rsid w:val="00DD2532"/>
    <w:rsid w:val="00DD255E"/>
    <w:rsid w:val="00DD28A0"/>
    <w:rsid w:val="00DD3702"/>
    <w:rsid w:val="00DD3F33"/>
    <w:rsid w:val="00DD4D73"/>
    <w:rsid w:val="00DD5118"/>
    <w:rsid w:val="00DD5A74"/>
    <w:rsid w:val="00DD5BE0"/>
    <w:rsid w:val="00DD5D29"/>
    <w:rsid w:val="00DD67C2"/>
    <w:rsid w:val="00DD703D"/>
    <w:rsid w:val="00DD710C"/>
    <w:rsid w:val="00DE004A"/>
    <w:rsid w:val="00DE0383"/>
    <w:rsid w:val="00DE06FA"/>
    <w:rsid w:val="00DE0858"/>
    <w:rsid w:val="00DE1973"/>
    <w:rsid w:val="00DE1F73"/>
    <w:rsid w:val="00DE285E"/>
    <w:rsid w:val="00DE2B43"/>
    <w:rsid w:val="00DE2CE4"/>
    <w:rsid w:val="00DE2E7E"/>
    <w:rsid w:val="00DE2F93"/>
    <w:rsid w:val="00DE3B9C"/>
    <w:rsid w:val="00DE3BCB"/>
    <w:rsid w:val="00DE3EB8"/>
    <w:rsid w:val="00DE3F22"/>
    <w:rsid w:val="00DE58E4"/>
    <w:rsid w:val="00DE592C"/>
    <w:rsid w:val="00DE60F0"/>
    <w:rsid w:val="00DE623C"/>
    <w:rsid w:val="00DE65B5"/>
    <w:rsid w:val="00DE6906"/>
    <w:rsid w:val="00DE7265"/>
    <w:rsid w:val="00DE7844"/>
    <w:rsid w:val="00DE7BF4"/>
    <w:rsid w:val="00DE7C98"/>
    <w:rsid w:val="00DF0A8B"/>
    <w:rsid w:val="00DF117F"/>
    <w:rsid w:val="00DF1773"/>
    <w:rsid w:val="00DF1B00"/>
    <w:rsid w:val="00DF2368"/>
    <w:rsid w:val="00DF239F"/>
    <w:rsid w:val="00DF23B6"/>
    <w:rsid w:val="00DF2A21"/>
    <w:rsid w:val="00DF3EBB"/>
    <w:rsid w:val="00DF4050"/>
    <w:rsid w:val="00DF42C0"/>
    <w:rsid w:val="00DF4F38"/>
    <w:rsid w:val="00DF53B2"/>
    <w:rsid w:val="00DF5405"/>
    <w:rsid w:val="00DF55C7"/>
    <w:rsid w:val="00DF56AA"/>
    <w:rsid w:val="00DF56D2"/>
    <w:rsid w:val="00DF576C"/>
    <w:rsid w:val="00DF5927"/>
    <w:rsid w:val="00DF5D28"/>
    <w:rsid w:val="00DF61F9"/>
    <w:rsid w:val="00DF6347"/>
    <w:rsid w:val="00DF64C8"/>
    <w:rsid w:val="00DF67A3"/>
    <w:rsid w:val="00DF68B2"/>
    <w:rsid w:val="00DF6C9D"/>
    <w:rsid w:val="00DF76D2"/>
    <w:rsid w:val="00DF77E9"/>
    <w:rsid w:val="00DF7EB7"/>
    <w:rsid w:val="00E00379"/>
    <w:rsid w:val="00E009F5"/>
    <w:rsid w:val="00E00AA4"/>
    <w:rsid w:val="00E00BDD"/>
    <w:rsid w:val="00E00C3E"/>
    <w:rsid w:val="00E00EB1"/>
    <w:rsid w:val="00E0168A"/>
    <w:rsid w:val="00E02362"/>
    <w:rsid w:val="00E029C1"/>
    <w:rsid w:val="00E036E2"/>
    <w:rsid w:val="00E038D3"/>
    <w:rsid w:val="00E03C17"/>
    <w:rsid w:val="00E03D28"/>
    <w:rsid w:val="00E03FF2"/>
    <w:rsid w:val="00E04823"/>
    <w:rsid w:val="00E04A8D"/>
    <w:rsid w:val="00E052A7"/>
    <w:rsid w:val="00E05450"/>
    <w:rsid w:val="00E056E2"/>
    <w:rsid w:val="00E05ACE"/>
    <w:rsid w:val="00E05AD2"/>
    <w:rsid w:val="00E05BF7"/>
    <w:rsid w:val="00E05F0B"/>
    <w:rsid w:val="00E06185"/>
    <w:rsid w:val="00E06626"/>
    <w:rsid w:val="00E06F46"/>
    <w:rsid w:val="00E0709F"/>
    <w:rsid w:val="00E07180"/>
    <w:rsid w:val="00E0744A"/>
    <w:rsid w:val="00E07787"/>
    <w:rsid w:val="00E07BFC"/>
    <w:rsid w:val="00E07D6D"/>
    <w:rsid w:val="00E10539"/>
    <w:rsid w:val="00E10CD7"/>
    <w:rsid w:val="00E10F3B"/>
    <w:rsid w:val="00E113B2"/>
    <w:rsid w:val="00E1156C"/>
    <w:rsid w:val="00E124BD"/>
    <w:rsid w:val="00E127D6"/>
    <w:rsid w:val="00E12926"/>
    <w:rsid w:val="00E129F7"/>
    <w:rsid w:val="00E12A30"/>
    <w:rsid w:val="00E12A99"/>
    <w:rsid w:val="00E12BD5"/>
    <w:rsid w:val="00E13D1B"/>
    <w:rsid w:val="00E14344"/>
    <w:rsid w:val="00E14E5E"/>
    <w:rsid w:val="00E15B5E"/>
    <w:rsid w:val="00E15C82"/>
    <w:rsid w:val="00E15CC9"/>
    <w:rsid w:val="00E15EBF"/>
    <w:rsid w:val="00E15FD6"/>
    <w:rsid w:val="00E16403"/>
    <w:rsid w:val="00E16B9E"/>
    <w:rsid w:val="00E17054"/>
    <w:rsid w:val="00E17877"/>
    <w:rsid w:val="00E17FA8"/>
    <w:rsid w:val="00E20549"/>
    <w:rsid w:val="00E2088A"/>
    <w:rsid w:val="00E209EB"/>
    <w:rsid w:val="00E2167F"/>
    <w:rsid w:val="00E21A92"/>
    <w:rsid w:val="00E22411"/>
    <w:rsid w:val="00E22585"/>
    <w:rsid w:val="00E22B15"/>
    <w:rsid w:val="00E22C45"/>
    <w:rsid w:val="00E2321A"/>
    <w:rsid w:val="00E23BD0"/>
    <w:rsid w:val="00E245A1"/>
    <w:rsid w:val="00E24F19"/>
    <w:rsid w:val="00E2508E"/>
    <w:rsid w:val="00E2561F"/>
    <w:rsid w:val="00E256E1"/>
    <w:rsid w:val="00E2571E"/>
    <w:rsid w:val="00E258FA"/>
    <w:rsid w:val="00E25C36"/>
    <w:rsid w:val="00E25E04"/>
    <w:rsid w:val="00E26184"/>
    <w:rsid w:val="00E26638"/>
    <w:rsid w:val="00E268A0"/>
    <w:rsid w:val="00E274C9"/>
    <w:rsid w:val="00E27846"/>
    <w:rsid w:val="00E27DF3"/>
    <w:rsid w:val="00E27FAD"/>
    <w:rsid w:val="00E31043"/>
    <w:rsid w:val="00E315D8"/>
    <w:rsid w:val="00E31A87"/>
    <w:rsid w:val="00E31B18"/>
    <w:rsid w:val="00E31D85"/>
    <w:rsid w:val="00E324DD"/>
    <w:rsid w:val="00E3257C"/>
    <w:rsid w:val="00E32F60"/>
    <w:rsid w:val="00E334EB"/>
    <w:rsid w:val="00E33DFE"/>
    <w:rsid w:val="00E34497"/>
    <w:rsid w:val="00E35E89"/>
    <w:rsid w:val="00E3634E"/>
    <w:rsid w:val="00E36960"/>
    <w:rsid w:val="00E36AA5"/>
    <w:rsid w:val="00E36B32"/>
    <w:rsid w:val="00E37312"/>
    <w:rsid w:val="00E37DF3"/>
    <w:rsid w:val="00E37EC2"/>
    <w:rsid w:val="00E400E6"/>
    <w:rsid w:val="00E40CA2"/>
    <w:rsid w:val="00E41646"/>
    <w:rsid w:val="00E41889"/>
    <w:rsid w:val="00E42086"/>
    <w:rsid w:val="00E42545"/>
    <w:rsid w:val="00E42906"/>
    <w:rsid w:val="00E42CC5"/>
    <w:rsid w:val="00E43914"/>
    <w:rsid w:val="00E4413D"/>
    <w:rsid w:val="00E44F9A"/>
    <w:rsid w:val="00E44F9C"/>
    <w:rsid w:val="00E4563D"/>
    <w:rsid w:val="00E45642"/>
    <w:rsid w:val="00E45EB5"/>
    <w:rsid w:val="00E46931"/>
    <w:rsid w:val="00E47032"/>
    <w:rsid w:val="00E4711D"/>
    <w:rsid w:val="00E4713D"/>
    <w:rsid w:val="00E472A8"/>
    <w:rsid w:val="00E47325"/>
    <w:rsid w:val="00E47568"/>
    <w:rsid w:val="00E47646"/>
    <w:rsid w:val="00E47F22"/>
    <w:rsid w:val="00E518C4"/>
    <w:rsid w:val="00E51E04"/>
    <w:rsid w:val="00E5216D"/>
    <w:rsid w:val="00E5273C"/>
    <w:rsid w:val="00E52BBC"/>
    <w:rsid w:val="00E531BC"/>
    <w:rsid w:val="00E53B59"/>
    <w:rsid w:val="00E53D44"/>
    <w:rsid w:val="00E53DBF"/>
    <w:rsid w:val="00E53EFD"/>
    <w:rsid w:val="00E546E0"/>
    <w:rsid w:val="00E547ED"/>
    <w:rsid w:val="00E5485F"/>
    <w:rsid w:val="00E54C6E"/>
    <w:rsid w:val="00E54E32"/>
    <w:rsid w:val="00E55165"/>
    <w:rsid w:val="00E554FD"/>
    <w:rsid w:val="00E55A32"/>
    <w:rsid w:val="00E55DE7"/>
    <w:rsid w:val="00E563B8"/>
    <w:rsid w:val="00E564D6"/>
    <w:rsid w:val="00E5677C"/>
    <w:rsid w:val="00E56884"/>
    <w:rsid w:val="00E56CFF"/>
    <w:rsid w:val="00E60269"/>
    <w:rsid w:val="00E60749"/>
    <w:rsid w:val="00E60D13"/>
    <w:rsid w:val="00E60E2F"/>
    <w:rsid w:val="00E61B4E"/>
    <w:rsid w:val="00E61B8A"/>
    <w:rsid w:val="00E6212C"/>
    <w:rsid w:val="00E62B22"/>
    <w:rsid w:val="00E62EFA"/>
    <w:rsid w:val="00E63897"/>
    <w:rsid w:val="00E6453A"/>
    <w:rsid w:val="00E64873"/>
    <w:rsid w:val="00E65EA5"/>
    <w:rsid w:val="00E66287"/>
    <w:rsid w:val="00E66B69"/>
    <w:rsid w:val="00E672BD"/>
    <w:rsid w:val="00E6755C"/>
    <w:rsid w:val="00E675C4"/>
    <w:rsid w:val="00E676D4"/>
    <w:rsid w:val="00E679CE"/>
    <w:rsid w:val="00E67B8E"/>
    <w:rsid w:val="00E70777"/>
    <w:rsid w:val="00E70952"/>
    <w:rsid w:val="00E7122F"/>
    <w:rsid w:val="00E7142D"/>
    <w:rsid w:val="00E71624"/>
    <w:rsid w:val="00E719C4"/>
    <w:rsid w:val="00E735DA"/>
    <w:rsid w:val="00E73EDE"/>
    <w:rsid w:val="00E74601"/>
    <w:rsid w:val="00E7515D"/>
    <w:rsid w:val="00E755CF"/>
    <w:rsid w:val="00E75B79"/>
    <w:rsid w:val="00E75BDF"/>
    <w:rsid w:val="00E75FDB"/>
    <w:rsid w:val="00E76728"/>
    <w:rsid w:val="00E77AC2"/>
    <w:rsid w:val="00E77EAA"/>
    <w:rsid w:val="00E8004A"/>
    <w:rsid w:val="00E8174E"/>
    <w:rsid w:val="00E81A36"/>
    <w:rsid w:val="00E82146"/>
    <w:rsid w:val="00E827C7"/>
    <w:rsid w:val="00E8307E"/>
    <w:rsid w:val="00E837F7"/>
    <w:rsid w:val="00E838B6"/>
    <w:rsid w:val="00E83E1F"/>
    <w:rsid w:val="00E84621"/>
    <w:rsid w:val="00E8470B"/>
    <w:rsid w:val="00E85111"/>
    <w:rsid w:val="00E859A1"/>
    <w:rsid w:val="00E85B65"/>
    <w:rsid w:val="00E85BC7"/>
    <w:rsid w:val="00E8600C"/>
    <w:rsid w:val="00E86187"/>
    <w:rsid w:val="00E86B59"/>
    <w:rsid w:val="00E86C44"/>
    <w:rsid w:val="00E86CFF"/>
    <w:rsid w:val="00E87622"/>
    <w:rsid w:val="00E879AF"/>
    <w:rsid w:val="00E87AB0"/>
    <w:rsid w:val="00E90574"/>
    <w:rsid w:val="00E90AB1"/>
    <w:rsid w:val="00E913D4"/>
    <w:rsid w:val="00E91608"/>
    <w:rsid w:val="00E91667"/>
    <w:rsid w:val="00E91880"/>
    <w:rsid w:val="00E92274"/>
    <w:rsid w:val="00E92514"/>
    <w:rsid w:val="00E92622"/>
    <w:rsid w:val="00E92B21"/>
    <w:rsid w:val="00E92C04"/>
    <w:rsid w:val="00E92F8D"/>
    <w:rsid w:val="00E9310B"/>
    <w:rsid w:val="00E94980"/>
    <w:rsid w:val="00E9509F"/>
    <w:rsid w:val="00E951E7"/>
    <w:rsid w:val="00E958AF"/>
    <w:rsid w:val="00E9593D"/>
    <w:rsid w:val="00E95C7F"/>
    <w:rsid w:val="00E963D8"/>
    <w:rsid w:val="00E9713B"/>
    <w:rsid w:val="00E97A6F"/>
    <w:rsid w:val="00EA0379"/>
    <w:rsid w:val="00EA0902"/>
    <w:rsid w:val="00EA1202"/>
    <w:rsid w:val="00EA1BFD"/>
    <w:rsid w:val="00EA2991"/>
    <w:rsid w:val="00EA4430"/>
    <w:rsid w:val="00EA5329"/>
    <w:rsid w:val="00EA559A"/>
    <w:rsid w:val="00EA5BBE"/>
    <w:rsid w:val="00EA5C92"/>
    <w:rsid w:val="00EA5C99"/>
    <w:rsid w:val="00EA65F7"/>
    <w:rsid w:val="00EA67C9"/>
    <w:rsid w:val="00EA6B68"/>
    <w:rsid w:val="00EA6EB6"/>
    <w:rsid w:val="00EA740A"/>
    <w:rsid w:val="00EA74FB"/>
    <w:rsid w:val="00EA751F"/>
    <w:rsid w:val="00EA7A07"/>
    <w:rsid w:val="00EB01C8"/>
    <w:rsid w:val="00EB141E"/>
    <w:rsid w:val="00EB1699"/>
    <w:rsid w:val="00EB1A75"/>
    <w:rsid w:val="00EB1DD6"/>
    <w:rsid w:val="00EB1E13"/>
    <w:rsid w:val="00EB204D"/>
    <w:rsid w:val="00EB2103"/>
    <w:rsid w:val="00EB214B"/>
    <w:rsid w:val="00EB23FC"/>
    <w:rsid w:val="00EB24BE"/>
    <w:rsid w:val="00EB27FA"/>
    <w:rsid w:val="00EB2BB5"/>
    <w:rsid w:val="00EB2D56"/>
    <w:rsid w:val="00EB32D4"/>
    <w:rsid w:val="00EB33C9"/>
    <w:rsid w:val="00EB362A"/>
    <w:rsid w:val="00EB36ED"/>
    <w:rsid w:val="00EB3C35"/>
    <w:rsid w:val="00EB3E01"/>
    <w:rsid w:val="00EB53A3"/>
    <w:rsid w:val="00EB58EB"/>
    <w:rsid w:val="00EB59A0"/>
    <w:rsid w:val="00EB6037"/>
    <w:rsid w:val="00EB7319"/>
    <w:rsid w:val="00EB7414"/>
    <w:rsid w:val="00EC0663"/>
    <w:rsid w:val="00EC11BC"/>
    <w:rsid w:val="00EC1412"/>
    <w:rsid w:val="00EC1845"/>
    <w:rsid w:val="00EC2754"/>
    <w:rsid w:val="00EC2F56"/>
    <w:rsid w:val="00EC3A36"/>
    <w:rsid w:val="00EC3EBF"/>
    <w:rsid w:val="00EC4804"/>
    <w:rsid w:val="00EC496D"/>
    <w:rsid w:val="00EC51DD"/>
    <w:rsid w:val="00EC641B"/>
    <w:rsid w:val="00EC644A"/>
    <w:rsid w:val="00EC64FF"/>
    <w:rsid w:val="00EC6B39"/>
    <w:rsid w:val="00EC6DB6"/>
    <w:rsid w:val="00EC6DC2"/>
    <w:rsid w:val="00EC7421"/>
    <w:rsid w:val="00EC7842"/>
    <w:rsid w:val="00EC7C37"/>
    <w:rsid w:val="00EC7C8B"/>
    <w:rsid w:val="00EC7EF4"/>
    <w:rsid w:val="00ED04ED"/>
    <w:rsid w:val="00ED072F"/>
    <w:rsid w:val="00ED0A6E"/>
    <w:rsid w:val="00ED0DB8"/>
    <w:rsid w:val="00ED113D"/>
    <w:rsid w:val="00ED1B50"/>
    <w:rsid w:val="00ED2FF7"/>
    <w:rsid w:val="00ED396C"/>
    <w:rsid w:val="00ED3B1A"/>
    <w:rsid w:val="00ED3F46"/>
    <w:rsid w:val="00ED4241"/>
    <w:rsid w:val="00ED429F"/>
    <w:rsid w:val="00ED56DF"/>
    <w:rsid w:val="00ED5B14"/>
    <w:rsid w:val="00ED5F17"/>
    <w:rsid w:val="00ED605E"/>
    <w:rsid w:val="00ED6259"/>
    <w:rsid w:val="00ED7125"/>
    <w:rsid w:val="00EE044C"/>
    <w:rsid w:val="00EE04D7"/>
    <w:rsid w:val="00EE0B80"/>
    <w:rsid w:val="00EE10E5"/>
    <w:rsid w:val="00EE188E"/>
    <w:rsid w:val="00EE1CAE"/>
    <w:rsid w:val="00EE1DED"/>
    <w:rsid w:val="00EE1EF3"/>
    <w:rsid w:val="00EE26E2"/>
    <w:rsid w:val="00EE2999"/>
    <w:rsid w:val="00EE32C6"/>
    <w:rsid w:val="00EE3386"/>
    <w:rsid w:val="00EE3A49"/>
    <w:rsid w:val="00EE3AAF"/>
    <w:rsid w:val="00EE3E8C"/>
    <w:rsid w:val="00EE4AEF"/>
    <w:rsid w:val="00EE4E2E"/>
    <w:rsid w:val="00EE56E7"/>
    <w:rsid w:val="00EE5C69"/>
    <w:rsid w:val="00EE61FF"/>
    <w:rsid w:val="00EE6339"/>
    <w:rsid w:val="00EE69DD"/>
    <w:rsid w:val="00EE6BC7"/>
    <w:rsid w:val="00EE702C"/>
    <w:rsid w:val="00EE7507"/>
    <w:rsid w:val="00EE7663"/>
    <w:rsid w:val="00EF15E1"/>
    <w:rsid w:val="00EF1B1A"/>
    <w:rsid w:val="00EF1BFD"/>
    <w:rsid w:val="00EF1C49"/>
    <w:rsid w:val="00EF1D3C"/>
    <w:rsid w:val="00EF1E61"/>
    <w:rsid w:val="00EF1EE3"/>
    <w:rsid w:val="00EF26B1"/>
    <w:rsid w:val="00EF2919"/>
    <w:rsid w:val="00EF2A11"/>
    <w:rsid w:val="00EF337C"/>
    <w:rsid w:val="00EF35EB"/>
    <w:rsid w:val="00EF4030"/>
    <w:rsid w:val="00EF41BB"/>
    <w:rsid w:val="00EF5520"/>
    <w:rsid w:val="00EF55AB"/>
    <w:rsid w:val="00EF59F0"/>
    <w:rsid w:val="00EF65DE"/>
    <w:rsid w:val="00EF668B"/>
    <w:rsid w:val="00EF670B"/>
    <w:rsid w:val="00EF6740"/>
    <w:rsid w:val="00EF759F"/>
    <w:rsid w:val="00EF7CF2"/>
    <w:rsid w:val="00EF7D10"/>
    <w:rsid w:val="00EF7ECB"/>
    <w:rsid w:val="00F00126"/>
    <w:rsid w:val="00F0033A"/>
    <w:rsid w:val="00F00DED"/>
    <w:rsid w:val="00F01013"/>
    <w:rsid w:val="00F01803"/>
    <w:rsid w:val="00F01B97"/>
    <w:rsid w:val="00F02164"/>
    <w:rsid w:val="00F027D1"/>
    <w:rsid w:val="00F02967"/>
    <w:rsid w:val="00F02D3E"/>
    <w:rsid w:val="00F0360E"/>
    <w:rsid w:val="00F0451F"/>
    <w:rsid w:val="00F04A9B"/>
    <w:rsid w:val="00F04AAB"/>
    <w:rsid w:val="00F04F5D"/>
    <w:rsid w:val="00F051BD"/>
    <w:rsid w:val="00F052D3"/>
    <w:rsid w:val="00F0555A"/>
    <w:rsid w:val="00F06A82"/>
    <w:rsid w:val="00F070DC"/>
    <w:rsid w:val="00F07B83"/>
    <w:rsid w:val="00F10573"/>
    <w:rsid w:val="00F10857"/>
    <w:rsid w:val="00F109E8"/>
    <w:rsid w:val="00F11052"/>
    <w:rsid w:val="00F11690"/>
    <w:rsid w:val="00F1189C"/>
    <w:rsid w:val="00F12125"/>
    <w:rsid w:val="00F130C4"/>
    <w:rsid w:val="00F13222"/>
    <w:rsid w:val="00F141A9"/>
    <w:rsid w:val="00F14B47"/>
    <w:rsid w:val="00F14CE0"/>
    <w:rsid w:val="00F1533A"/>
    <w:rsid w:val="00F15483"/>
    <w:rsid w:val="00F15EB6"/>
    <w:rsid w:val="00F15FA5"/>
    <w:rsid w:val="00F16195"/>
    <w:rsid w:val="00F166F1"/>
    <w:rsid w:val="00F17327"/>
    <w:rsid w:val="00F177DD"/>
    <w:rsid w:val="00F17EAF"/>
    <w:rsid w:val="00F17F1C"/>
    <w:rsid w:val="00F2004C"/>
    <w:rsid w:val="00F200E0"/>
    <w:rsid w:val="00F20291"/>
    <w:rsid w:val="00F203A2"/>
    <w:rsid w:val="00F20717"/>
    <w:rsid w:val="00F207B2"/>
    <w:rsid w:val="00F20C19"/>
    <w:rsid w:val="00F20DAF"/>
    <w:rsid w:val="00F2164D"/>
    <w:rsid w:val="00F219B1"/>
    <w:rsid w:val="00F21ADD"/>
    <w:rsid w:val="00F21F8E"/>
    <w:rsid w:val="00F223EF"/>
    <w:rsid w:val="00F22742"/>
    <w:rsid w:val="00F227E1"/>
    <w:rsid w:val="00F22A00"/>
    <w:rsid w:val="00F230D0"/>
    <w:rsid w:val="00F23C14"/>
    <w:rsid w:val="00F24145"/>
    <w:rsid w:val="00F24856"/>
    <w:rsid w:val="00F249EA"/>
    <w:rsid w:val="00F24B61"/>
    <w:rsid w:val="00F2525F"/>
    <w:rsid w:val="00F25383"/>
    <w:rsid w:val="00F255D4"/>
    <w:rsid w:val="00F25C0A"/>
    <w:rsid w:val="00F25F01"/>
    <w:rsid w:val="00F2685E"/>
    <w:rsid w:val="00F26E8C"/>
    <w:rsid w:val="00F27462"/>
    <w:rsid w:val="00F274B6"/>
    <w:rsid w:val="00F274C4"/>
    <w:rsid w:val="00F30D58"/>
    <w:rsid w:val="00F30E8A"/>
    <w:rsid w:val="00F30FD0"/>
    <w:rsid w:val="00F311E5"/>
    <w:rsid w:val="00F31774"/>
    <w:rsid w:val="00F31A4A"/>
    <w:rsid w:val="00F31B71"/>
    <w:rsid w:val="00F327D9"/>
    <w:rsid w:val="00F32864"/>
    <w:rsid w:val="00F32B50"/>
    <w:rsid w:val="00F3454D"/>
    <w:rsid w:val="00F3471C"/>
    <w:rsid w:val="00F350D9"/>
    <w:rsid w:val="00F358D6"/>
    <w:rsid w:val="00F35D3D"/>
    <w:rsid w:val="00F35DF4"/>
    <w:rsid w:val="00F36EB1"/>
    <w:rsid w:val="00F36FB8"/>
    <w:rsid w:val="00F3715F"/>
    <w:rsid w:val="00F3718C"/>
    <w:rsid w:val="00F3736B"/>
    <w:rsid w:val="00F4025B"/>
    <w:rsid w:val="00F40400"/>
    <w:rsid w:val="00F410A4"/>
    <w:rsid w:val="00F42F0E"/>
    <w:rsid w:val="00F431D4"/>
    <w:rsid w:val="00F43B27"/>
    <w:rsid w:val="00F43B4E"/>
    <w:rsid w:val="00F44874"/>
    <w:rsid w:val="00F44A8B"/>
    <w:rsid w:val="00F453F7"/>
    <w:rsid w:val="00F4543B"/>
    <w:rsid w:val="00F45605"/>
    <w:rsid w:val="00F4629B"/>
    <w:rsid w:val="00F46510"/>
    <w:rsid w:val="00F46DC4"/>
    <w:rsid w:val="00F46E08"/>
    <w:rsid w:val="00F46E46"/>
    <w:rsid w:val="00F47525"/>
    <w:rsid w:val="00F477E4"/>
    <w:rsid w:val="00F47943"/>
    <w:rsid w:val="00F50162"/>
    <w:rsid w:val="00F5041D"/>
    <w:rsid w:val="00F50438"/>
    <w:rsid w:val="00F514D8"/>
    <w:rsid w:val="00F52224"/>
    <w:rsid w:val="00F522BF"/>
    <w:rsid w:val="00F52568"/>
    <w:rsid w:val="00F52CE6"/>
    <w:rsid w:val="00F531EA"/>
    <w:rsid w:val="00F5336E"/>
    <w:rsid w:val="00F535B9"/>
    <w:rsid w:val="00F53ABA"/>
    <w:rsid w:val="00F53BEA"/>
    <w:rsid w:val="00F54143"/>
    <w:rsid w:val="00F5549C"/>
    <w:rsid w:val="00F55E07"/>
    <w:rsid w:val="00F57393"/>
    <w:rsid w:val="00F57832"/>
    <w:rsid w:val="00F57F9B"/>
    <w:rsid w:val="00F604E9"/>
    <w:rsid w:val="00F60866"/>
    <w:rsid w:val="00F60AA9"/>
    <w:rsid w:val="00F614ED"/>
    <w:rsid w:val="00F621EB"/>
    <w:rsid w:val="00F64283"/>
    <w:rsid w:val="00F652A5"/>
    <w:rsid w:val="00F65964"/>
    <w:rsid w:val="00F659B1"/>
    <w:rsid w:val="00F66F56"/>
    <w:rsid w:val="00F66F57"/>
    <w:rsid w:val="00F670C5"/>
    <w:rsid w:val="00F673AC"/>
    <w:rsid w:val="00F67853"/>
    <w:rsid w:val="00F67893"/>
    <w:rsid w:val="00F67AE8"/>
    <w:rsid w:val="00F67BC0"/>
    <w:rsid w:val="00F704B1"/>
    <w:rsid w:val="00F712AD"/>
    <w:rsid w:val="00F719C4"/>
    <w:rsid w:val="00F719D3"/>
    <w:rsid w:val="00F719DA"/>
    <w:rsid w:val="00F72382"/>
    <w:rsid w:val="00F72F46"/>
    <w:rsid w:val="00F73B3E"/>
    <w:rsid w:val="00F74098"/>
    <w:rsid w:val="00F74243"/>
    <w:rsid w:val="00F7458E"/>
    <w:rsid w:val="00F745C0"/>
    <w:rsid w:val="00F74847"/>
    <w:rsid w:val="00F75FC9"/>
    <w:rsid w:val="00F764B4"/>
    <w:rsid w:val="00F76689"/>
    <w:rsid w:val="00F77A2A"/>
    <w:rsid w:val="00F77CC1"/>
    <w:rsid w:val="00F77CC5"/>
    <w:rsid w:val="00F77D31"/>
    <w:rsid w:val="00F801E2"/>
    <w:rsid w:val="00F80C6D"/>
    <w:rsid w:val="00F80FA0"/>
    <w:rsid w:val="00F81551"/>
    <w:rsid w:val="00F81D83"/>
    <w:rsid w:val="00F82203"/>
    <w:rsid w:val="00F82648"/>
    <w:rsid w:val="00F827F2"/>
    <w:rsid w:val="00F828E2"/>
    <w:rsid w:val="00F8358D"/>
    <w:rsid w:val="00F83D89"/>
    <w:rsid w:val="00F84198"/>
    <w:rsid w:val="00F84458"/>
    <w:rsid w:val="00F845E1"/>
    <w:rsid w:val="00F857EE"/>
    <w:rsid w:val="00F86453"/>
    <w:rsid w:val="00F8751A"/>
    <w:rsid w:val="00F877A8"/>
    <w:rsid w:val="00F87A47"/>
    <w:rsid w:val="00F87B24"/>
    <w:rsid w:val="00F9023B"/>
    <w:rsid w:val="00F91B51"/>
    <w:rsid w:val="00F91FF4"/>
    <w:rsid w:val="00F922F9"/>
    <w:rsid w:val="00F928CE"/>
    <w:rsid w:val="00F93197"/>
    <w:rsid w:val="00F936B2"/>
    <w:rsid w:val="00F93EBB"/>
    <w:rsid w:val="00F943E2"/>
    <w:rsid w:val="00F94DBF"/>
    <w:rsid w:val="00F94DE5"/>
    <w:rsid w:val="00F951AE"/>
    <w:rsid w:val="00F954E7"/>
    <w:rsid w:val="00F96232"/>
    <w:rsid w:val="00F96B5F"/>
    <w:rsid w:val="00F96C78"/>
    <w:rsid w:val="00F97284"/>
    <w:rsid w:val="00F97A56"/>
    <w:rsid w:val="00FA044D"/>
    <w:rsid w:val="00FA1315"/>
    <w:rsid w:val="00FA182B"/>
    <w:rsid w:val="00FA316D"/>
    <w:rsid w:val="00FA3E3C"/>
    <w:rsid w:val="00FA3EA4"/>
    <w:rsid w:val="00FA42D9"/>
    <w:rsid w:val="00FA5ACB"/>
    <w:rsid w:val="00FA5C52"/>
    <w:rsid w:val="00FA614E"/>
    <w:rsid w:val="00FA62CF"/>
    <w:rsid w:val="00FA747B"/>
    <w:rsid w:val="00FA7C2C"/>
    <w:rsid w:val="00FB11CA"/>
    <w:rsid w:val="00FB1276"/>
    <w:rsid w:val="00FB1B86"/>
    <w:rsid w:val="00FB1C62"/>
    <w:rsid w:val="00FB1F17"/>
    <w:rsid w:val="00FB22E4"/>
    <w:rsid w:val="00FB2546"/>
    <w:rsid w:val="00FB26DE"/>
    <w:rsid w:val="00FB2786"/>
    <w:rsid w:val="00FB2994"/>
    <w:rsid w:val="00FB2E99"/>
    <w:rsid w:val="00FB31A4"/>
    <w:rsid w:val="00FB331D"/>
    <w:rsid w:val="00FB340D"/>
    <w:rsid w:val="00FB4FF6"/>
    <w:rsid w:val="00FB5197"/>
    <w:rsid w:val="00FB55FB"/>
    <w:rsid w:val="00FB5884"/>
    <w:rsid w:val="00FB637B"/>
    <w:rsid w:val="00FB6790"/>
    <w:rsid w:val="00FB75D5"/>
    <w:rsid w:val="00FB769D"/>
    <w:rsid w:val="00FB7F61"/>
    <w:rsid w:val="00FB7FF1"/>
    <w:rsid w:val="00FC0CD5"/>
    <w:rsid w:val="00FC0DEC"/>
    <w:rsid w:val="00FC0FA0"/>
    <w:rsid w:val="00FC17FC"/>
    <w:rsid w:val="00FC2EB0"/>
    <w:rsid w:val="00FC32A9"/>
    <w:rsid w:val="00FC3496"/>
    <w:rsid w:val="00FC373D"/>
    <w:rsid w:val="00FC379C"/>
    <w:rsid w:val="00FC38E2"/>
    <w:rsid w:val="00FC3A11"/>
    <w:rsid w:val="00FC3B9A"/>
    <w:rsid w:val="00FC3C40"/>
    <w:rsid w:val="00FC3EFB"/>
    <w:rsid w:val="00FC4104"/>
    <w:rsid w:val="00FC4503"/>
    <w:rsid w:val="00FC4623"/>
    <w:rsid w:val="00FC477D"/>
    <w:rsid w:val="00FC48DA"/>
    <w:rsid w:val="00FC4D87"/>
    <w:rsid w:val="00FC4DDC"/>
    <w:rsid w:val="00FC548D"/>
    <w:rsid w:val="00FC57CB"/>
    <w:rsid w:val="00FC587D"/>
    <w:rsid w:val="00FC603C"/>
    <w:rsid w:val="00FC695D"/>
    <w:rsid w:val="00FC696B"/>
    <w:rsid w:val="00FC6CF3"/>
    <w:rsid w:val="00FC6F37"/>
    <w:rsid w:val="00FD01BF"/>
    <w:rsid w:val="00FD03D4"/>
    <w:rsid w:val="00FD052D"/>
    <w:rsid w:val="00FD0548"/>
    <w:rsid w:val="00FD0692"/>
    <w:rsid w:val="00FD09CD"/>
    <w:rsid w:val="00FD0A6D"/>
    <w:rsid w:val="00FD0E4F"/>
    <w:rsid w:val="00FD12D3"/>
    <w:rsid w:val="00FD1571"/>
    <w:rsid w:val="00FD1805"/>
    <w:rsid w:val="00FD18BC"/>
    <w:rsid w:val="00FD1B27"/>
    <w:rsid w:val="00FD2983"/>
    <w:rsid w:val="00FD2D44"/>
    <w:rsid w:val="00FD324F"/>
    <w:rsid w:val="00FD38F1"/>
    <w:rsid w:val="00FD39CA"/>
    <w:rsid w:val="00FD4132"/>
    <w:rsid w:val="00FD4DE0"/>
    <w:rsid w:val="00FD6E23"/>
    <w:rsid w:val="00FD73C7"/>
    <w:rsid w:val="00FD753B"/>
    <w:rsid w:val="00FD787F"/>
    <w:rsid w:val="00FD797E"/>
    <w:rsid w:val="00FD7B86"/>
    <w:rsid w:val="00FD7D9A"/>
    <w:rsid w:val="00FE071D"/>
    <w:rsid w:val="00FE0814"/>
    <w:rsid w:val="00FE0C66"/>
    <w:rsid w:val="00FE1393"/>
    <w:rsid w:val="00FE1B0B"/>
    <w:rsid w:val="00FE2460"/>
    <w:rsid w:val="00FE2C4E"/>
    <w:rsid w:val="00FE3151"/>
    <w:rsid w:val="00FE39D9"/>
    <w:rsid w:val="00FE3A9C"/>
    <w:rsid w:val="00FE3BA8"/>
    <w:rsid w:val="00FE3C29"/>
    <w:rsid w:val="00FE3E55"/>
    <w:rsid w:val="00FE6755"/>
    <w:rsid w:val="00FE6E1F"/>
    <w:rsid w:val="00FE7571"/>
    <w:rsid w:val="00FE76E4"/>
    <w:rsid w:val="00FE7840"/>
    <w:rsid w:val="00FE7860"/>
    <w:rsid w:val="00FF0B56"/>
    <w:rsid w:val="00FF0E50"/>
    <w:rsid w:val="00FF27E3"/>
    <w:rsid w:val="00FF28CA"/>
    <w:rsid w:val="00FF33F6"/>
    <w:rsid w:val="00FF34B5"/>
    <w:rsid w:val="00FF38C9"/>
    <w:rsid w:val="00FF3F6A"/>
    <w:rsid w:val="00FF404A"/>
    <w:rsid w:val="00FF4B84"/>
    <w:rsid w:val="00FF56A1"/>
    <w:rsid w:val="00FF5D5E"/>
    <w:rsid w:val="00FF6540"/>
    <w:rsid w:val="00FF7F50"/>
    <w:rsid w:val="01488117"/>
    <w:rsid w:val="01CA3780"/>
    <w:rsid w:val="0273EB38"/>
    <w:rsid w:val="02747A8B"/>
    <w:rsid w:val="02EEBE74"/>
    <w:rsid w:val="0347B6D7"/>
    <w:rsid w:val="0370F599"/>
    <w:rsid w:val="03B81429"/>
    <w:rsid w:val="03DBD723"/>
    <w:rsid w:val="03FCFFD0"/>
    <w:rsid w:val="044089E7"/>
    <w:rsid w:val="0445632F"/>
    <w:rsid w:val="0474F17C"/>
    <w:rsid w:val="0528829A"/>
    <w:rsid w:val="05328FEB"/>
    <w:rsid w:val="06109D0E"/>
    <w:rsid w:val="0612C437"/>
    <w:rsid w:val="06B1E93B"/>
    <w:rsid w:val="06CD316F"/>
    <w:rsid w:val="07ABCA47"/>
    <w:rsid w:val="0869C4DC"/>
    <w:rsid w:val="08709FF1"/>
    <w:rsid w:val="0871F998"/>
    <w:rsid w:val="08A0F78C"/>
    <w:rsid w:val="08D48433"/>
    <w:rsid w:val="0903C472"/>
    <w:rsid w:val="0AC60A80"/>
    <w:rsid w:val="0B199655"/>
    <w:rsid w:val="0B97207F"/>
    <w:rsid w:val="0BAE97B7"/>
    <w:rsid w:val="0BE16EB2"/>
    <w:rsid w:val="0C0A9339"/>
    <w:rsid w:val="0CAF330C"/>
    <w:rsid w:val="0E0CE43B"/>
    <w:rsid w:val="0EB6B2F5"/>
    <w:rsid w:val="0EBE75D2"/>
    <w:rsid w:val="0FA61633"/>
    <w:rsid w:val="110A149F"/>
    <w:rsid w:val="126D2E86"/>
    <w:rsid w:val="12B08883"/>
    <w:rsid w:val="12E055EA"/>
    <w:rsid w:val="13EC121E"/>
    <w:rsid w:val="13F495FE"/>
    <w:rsid w:val="143A985F"/>
    <w:rsid w:val="145C4D9B"/>
    <w:rsid w:val="14ADC365"/>
    <w:rsid w:val="152C4602"/>
    <w:rsid w:val="15759651"/>
    <w:rsid w:val="15832A44"/>
    <w:rsid w:val="15EE383C"/>
    <w:rsid w:val="15FE78AE"/>
    <w:rsid w:val="16047F7B"/>
    <w:rsid w:val="1634FB26"/>
    <w:rsid w:val="1738DE92"/>
    <w:rsid w:val="177A7A01"/>
    <w:rsid w:val="1795A0E9"/>
    <w:rsid w:val="1882B5C0"/>
    <w:rsid w:val="18EBD20D"/>
    <w:rsid w:val="1908B764"/>
    <w:rsid w:val="1924E356"/>
    <w:rsid w:val="1970C9F7"/>
    <w:rsid w:val="1A096079"/>
    <w:rsid w:val="1A70A45A"/>
    <w:rsid w:val="1AA34297"/>
    <w:rsid w:val="1B4C00BE"/>
    <w:rsid w:val="1BCC2BCE"/>
    <w:rsid w:val="1C1F0F3C"/>
    <w:rsid w:val="1C490427"/>
    <w:rsid w:val="1C5A7517"/>
    <w:rsid w:val="1CFB0747"/>
    <w:rsid w:val="1DE0B502"/>
    <w:rsid w:val="1E3F4C84"/>
    <w:rsid w:val="1E436747"/>
    <w:rsid w:val="1EC320FB"/>
    <w:rsid w:val="1F900DB8"/>
    <w:rsid w:val="1F9CEF60"/>
    <w:rsid w:val="21B1BC09"/>
    <w:rsid w:val="21F3A5B8"/>
    <w:rsid w:val="22BBB45B"/>
    <w:rsid w:val="22CE4718"/>
    <w:rsid w:val="22F545D0"/>
    <w:rsid w:val="2337D6BB"/>
    <w:rsid w:val="23A3D229"/>
    <w:rsid w:val="24253A58"/>
    <w:rsid w:val="24BBFD31"/>
    <w:rsid w:val="24DBE8EE"/>
    <w:rsid w:val="24E275E1"/>
    <w:rsid w:val="25256DAA"/>
    <w:rsid w:val="26546577"/>
    <w:rsid w:val="27310CEE"/>
    <w:rsid w:val="2736150D"/>
    <w:rsid w:val="27DA19ED"/>
    <w:rsid w:val="28EBC55B"/>
    <w:rsid w:val="295373B7"/>
    <w:rsid w:val="29F378EC"/>
    <w:rsid w:val="2A7D2BB4"/>
    <w:rsid w:val="2ACDDC4B"/>
    <w:rsid w:val="2B328BF1"/>
    <w:rsid w:val="2B859BB0"/>
    <w:rsid w:val="2C2D1C07"/>
    <w:rsid w:val="2C512356"/>
    <w:rsid w:val="2DA2524A"/>
    <w:rsid w:val="2DD06489"/>
    <w:rsid w:val="2F6D691E"/>
    <w:rsid w:val="2F8F9EE7"/>
    <w:rsid w:val="2F933F07"/>
    <w:rsid w:val="2FCA446D"/>
    <w:rsid w:val="3038B697"/>
    <w:rsid w:val="306348DB"/>
    <w:rsid w:val="3084E4DA"/>
    <w:rsid w:val="30AF3D70"/>
    <w:rsid w:val="317B26A5"/>
    <w:rsid w:val="31820F9B"/>
    <w:rsid w:val="3197EDC0"/>
    <w:rsid w:val="31C9D8CD"/>
    <w:rsid w:val="322E9A96"/>
    <w:rsid w:val="32369C2C"/>
    <w:rsid w:val="32D38221"/>
    <w:rsid w:val="3354D452"/>
    <w:rsid w:val="34B987D3"/>
    <w:rsid w:val="35053977"/>
    <w:rsid w:val="354C85B5"/>
    <w:rsid w:val="35509DB3"/>
    <w:rsid w:val="36299860"/>
    <w:rsid w:val="36637D0C"/>
    <w:rsid w:val="3774581A"/>
    <w:rsid w:val="385AE9F0"/>
    <w:rsid w:val="3872C84C"/>
    <w:rsid w:val="3874B3FA"/>
    <w:rsid w:val="390EF929"/>
    <w:rsid w:val="395C5055"/>
    <w:rsid w:val="399FFF25"/>
    <w:rsid w:val="3A189760"/>
    <w:rsid w:val="3A920F7F"/>
    <w:rsid w:val="3AA4038B"/>
    <w:rsid w:val="3AA808E2"/>
    <w:rsid w:val="3AB51527"/>
    <w:rsid w:val="3AC5E3B7"/>
    <w:rsid w:val="3BC19E28"/>
    <w:rsid w:val="3BCCCFD1"/>
    <w:rsid w:val="3C193D91"/>
    <w:rsid w:val="3C29AC81"/>
    <w:rsid w:val="3C53F83A"/>
    <w:rsid w:val="3C5867D5"/>
    <w:rsid w:val="3CEA08CF"/>
    <w:rsid w:val="3D58BCDF"/>
    <w:rsid w:val="3DB1BC06"/>
    <w:rsid w:val="3E570065"/>
    <w:rsid w:val="3EE4BFD7"/>
    <w:rsid w:val="3EE51920"/>
    <w:rsid w:val="3F65A849"/>
    <w:rsid w:val="3F714487"/>
    <w:rsid w:val="408723C8"/>
    <w:rsid w:val="4122CF5D"/>
    <w:rsid w:val="4129DCAF"/>
    <w:rsid w:val="41340CEC"/>
    <w:rsid w:val="41890E4F"/>
    <w:rsid w:val="41A49853"/>
    <w:rsid w:val="41DA96C0"/>
    <w:rsid w:val="42132D59"/>
    <w:rsid w:val="4263D09A"/>
    <w:rsid w:val="42875A78"/>
    <w:rsid w:val="42A051FC"/>
    <w:rsid w:val="43882969"/>
    <w:rsid w:val="43DF945D"/>
    <w:rsid w:val="43F8A1EF"/>
    <w:rsid w:val="4419D8F9"/>
    <w:rsid w:val="444E8C57"/>
    <w:rsid w:val="44A69BC9"/>
    <w:rsid w:val="4526C7FD"/>
    <w:rsid w:val="4563C65B"/>
    <w:rsid w:val="459D2D65"/>
    <w:rsid w:val="45E7DC9F"/>
    <w:rsid w:val="45EDA26B"/>
    <w:rsid w:val="4608EC87"/>
    <w:rsid w:val="468BA413"/>
    <w:rsid w:val="4690CC1C"/>
    <w:rsid w:val="474374AA"/>
    <w:rsid w:val="474D27D2"/>
    <w:rsid w:val="47B92D65"/>
    <w:rsid w:val="47FA6118"/>
    <w:rsid w:val="4816DC49"/>
    <w:rsid w:val="48491E19"/>
    <w:rsid w:val="48598DA0"/>
    <w:rsid w:val="4893E567"/>
    <w:rsid w:val="492FCB50"/>
    <w:rsid w:val="4939D82C"/>
    <w:rsid w:val="4A3E41A7"/>
    <w:rsid w:val="4A6B0A77"/>
    <w:rsid w:val="4A8DBCED"/>
    <w:rsid w:val="4AEA9D74"/>
    <w:rsid w:val="4B664E33"/>
    <w:rsid w:val="4B73C3E4"/>
    <w:rsid w:val="4C2B28E5"/>
    <w:rsid w:val="4CA3B061"/>
    <w:rsid w:val="4E4488CD"/>
    <w:rsid w:val="4F6A226A"/>
    <w:rsid w:val="502F3451"/>
    <w:rsid w:val="50909D29"/>
    <w:rsid w:val="51178146"/>
    <w:rsid w:val="512E3166"/>
    <w:rsid w:val="516E25BD"/>
    <w:rsid w:val="520C735F"/>
    <w:rsid w:val="523B3E4E"/>
    <w:rsid w:val="528EA8D8"/>
    <w:rsid w:val="5337E8AB"/>
    <w:rsid w:val="55215A4D"/>
    <w:rsid w:val="55630E4C"/>
    <w:rsid w:val="55637379"/>
    <w:rsid w:val="55822CF0"/>
    <w:rsid w:val="55E332C2"/>
    <w:rsid w:val="5627645F"/>
    <w:rsid w:val="56502845"/>
    <w:rsid w:val="568DADCA"/>
    <w:rsid w:val="569D30E9"/>
    <w:rsid w:val="56E805BA"/>
    <w:rsid w:val="57723893"/>
    <w:rsid w:val="57994396"/>
    <w:rsid w:val="57BDFDDF"/>
    <w:rsid w:val="585DE7B4"/>
    <w:rsid w:val="58A9285C"/>
    <w:rsid w:val="58EC3537"/>
    <w:rsid w:val="590EEA95"/>
    <w:rsid w:val="5A021088"/>
    <w:rsid w:val="5A1595A4"/>
    <w:rsid w:val="5A48D1E8"/>
    <w:rsid w:val="5B900528"/>
    <w:rsid w:val="5BACB9EF"/>
    <w:rsid w:val="5C54F750"/>
    <w:rsid w:val="5C7ACE3F"/>
    <w:rsid w:val="5CBCF944"/>
    <w:rsid w:val="5CFE435A"/>
    <w:rsid w:val="5D3E5B6D"/>
    <w:rsid w:val="5D6555A2"/>
    <w:rsid w:val="5E5B7157"/>
    <w:rsid w:val="5E67BAEB"/>
    <w:rsid w:val="5EADE77D"/>
    <w:rsid w:val="5F6CE36A"/>
    <w:rsid w:val="5F8E1D7D"/>
    <w:rsid w:val="5F9B33AE"/>
    <w:rsid w:val="5FC820BD"/>
    <w:rsid w:val="6091F0A9"/>
    <w:rsid w:val="6130D74B"/>
    <w:rsid w:val="61350F40"/>
    <w:rsid w:val="62AB2E4E"/>
    <w:rsid w:val="62DAE851"/>
    <w:rsid w:val="6327E7AF"/>
    <w:rsid w:val="6336085F"/>
    <w:rsid w:val="63536EE4"/>
    <w:rsid w:val="63C94103"/>
    <w:rsid w:val="63F1390B"/>
    <w:rsid w:val="64D7263F"/>
    <w:rsid w:val="65F730B6"/>
    <w:rsid w:val="65FA87DB"/>
    <w:rsid w:val="662AB0EB"/>
    <w:rsid w:val="66C0268A"/>
    <w:rsid w:val="679FC861"/>
    <w:rsid w:val="682273C6"/>
    <w:rsid w:val="6836617F"/>
    <w:rsid w:val="6845DFFF"/>
    <w:rsid w:val="686C3662"/>
    <w:rsid w:val="687F893A"/>
    <w:rsid w:val="688E18AD"/>
    <w:rsid w:val="688E2843"/>
    <w:rsid w:val="68B6BEB9"/>
    <w:rsid w:val="68DDF2B8"/>
    <w:rsid w:val="68F9349C"/>
    <w:rsid w:val="69BF6B99"/>
    <w:rsid w:val="6AAA4522"/>
    <w:rsid w:val="6AECD702"/>
    <w:rsid w:val="6AF6D6F9"/>
    <w:rsid w:val="6B141F5F"/>
    <w:rsid w:val="6B208CD0"/>
    <w:rsid w:val="6B29EBE8"/>
    <w:rsid w:val="6B848E3C"/>
    <w:rsid w:val="6BDD503D"/>
    <w:rsid w:val="6C43F747"/>
    <w:rsid w:val="6C462E9C"/>
    <w:rsid w:val="6CAC127D"/>
    <w:rsid w:val="6CF6885C"/>
    <w:rsid w:val="6D3C8422"/>
    <w:rsid w:val="6ED0F561"/>
    <w:rsid w:val="6F3B7339"/>
    <w:rsid w:val="6F50FC37"/>
    <w:rsid w:val="6FA6A946"/>
    <w:rsid w:val="6FFECCE1"/>
    <w:rsid w:val="7031ECC0"/>
    <w:rsid w:val="708A6B64"/>
    <w:rsid w:val="709A0309"/>
    <w:rsid w:val="70F98FCE"/>
    <w:rsid w:val="710A2983"/>
    <w:rsid w:val="71705CA9"/>
    <w:rsid w:val="727425B2"/>
    <w:rsid w:val="7298AD49"/>
    <w:rsid w:val="72A9CFA0"/>
    <w:rsid w:val="73A94FB0"/>
    <w:rsid w:val="73B19FF2"/>
    <w:rsid w:val="73E05C38"/>
    <w:rsid w:val="74BD4513"/>
    <w:rsid w:val="7558F376"/>
    <w:rsid w:val="761A4D3A"/>
    <w:rsid w:val="76558E32"/>
    <w:rsid w:val="76A957B3"/>
    <w:rsid w:val="76F2640F"/>
    <w:rsid w:val="7775BC8B"/>
    <w:rsid w:val="779252F6"/>
    <w:rsid w:val="784620B6"/>
    <w:rsid w:val="7853B8E8"/>
    <w:rsid w:val="786BF236"/>
    <w:rsid w:val="7913A9B5"/>
    <w:rsid w:val="7931CD92"/>
    <w:rsid w:val="797DCCFB"/>
    <w:rsid w:val="79D1266F"/>
    <w:rsid w:val="79EB6339"/>
    <w:rsid w:val="79F53656"/>
    <w:rsid w:val="79FD43AD"/>
    <w:rsid w:val="7A25E978"/>
    <w:rsid w:val="7A267C49"/>
    <w:rsid w:val="7ACC7EAB"/>
    <w:rsid w:val="7B088737"/>
    <w:rsid w:val="7B44A60F"/>
    <w:rsid w:val="7B692BBD"/>
    <w:rsid w:val="7BA9E62B"/>
    <w:rsid w:val="7BCFB6BE"/>
    <w:rsid w:val="7C559357"/>
    <w:rsid w:val="7CE3D928"/>
    <w:rsid w:val="7D2527F6"/>
    <w:rsid w:val="7DCA1489"/>
    <w:rsid w:val="7E2C9901"/>
    <w:rsid w:val="7EC6D14F"/>
    <w:rsid w:val="7F0926DA"/>
    <w:rsid w:val="7FD2A6A0"/>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ababab"/>
    </o:shapedefaults>
    <o:shapelayout v:ext="edit">
      <o:idmap v:ext="edit" data="1"/>
    </o:shapelayout>
  </w:shapeDefaults>
  <w:decimalSymbol w:val=","/>
  <w:listSeparator w:val=";"/>
  <w14:docId w14:val="65805EB0"/>
  <w15:chartTrackingRefBased/>
  <w15:docId w15:val="{AF8A1CC5-6E37-4363-82AB-1A3AB96D27F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Standaard" w:default="1">
    <w:name w:val="Normal"/>
    <w:qFormat/>
    <w:rsid w:val="00C30067"/>
    <w:rPr>
      <w:rFonts w:ascii="Arial" w:hAnsi="Arial"/>
      <w:lang w:val="en-GB"/>
    </w:rPr>
  </w:style>
  <w:style w:type="paragraph" w:styleId="Kop1">
    <w:name w:val="heading 1"/>
    <w:basedOn w:val="Standaard"/>
    <w:next w:val="Standaard"/>
    <w:link w:val="Kop1Char"/>
    <w:autoRedefine/>
    <w:uiPriority w:val="9"/>
    <w:qFormat/>
    <w:rsid w:val="00C00C75"/>
    <w:pPr>
      <w:keepNext/>
      <w:keepLines/>
      <w:spacing w:before="360" w:after="80"/>
      <w:outlineLvl w:val="0"/>
    </w:pPr>
    <w:rPr>
      <w:rFonts w:eastAsiaTheme="majorEastAsia" w:cstheme="majorBidi"/>
      <w:sz w:val="40"/>
      <w:szCs w:val="40"/>
    </w:rPr>
  </w:style>
  <w:style w:type="paragraph" w:styleId="Kop2">
    <w:name w:val="heading 2"/>
    <w:basedOn w:val="Standaard"/>
    <w:next w:val="Standaard"/>
    <w:link w:val="Kop2Char"/>
    <w:uiPriority w:val="9"/>
    <w:unhideWhenUsed/>
    <w:qFormat/>
    <w:rsid w:val="00D64987"/>
    <w:pPr>
      <w:keepNext/>
      <w:keepLines/>
      <w:spacing w:before="160" w:after="80"/>
      <w:outlineLvl w:val="1"/>
    </w:pPr>
    <w:rPr>
      <w:rFonts w:asciiTheme="majorHAnsi" w:hAnsiTheme="majorHAnsi" w:eastAsiaTheme="majorEastAsia" w:cstheme="majorBidi"/>
      <w:color w:val="2F5496" w:themeColor="accent1" w:themeShade="BF"/>
      <w:sz w:val="32"/>
      <w:szCs w:val="32"/>
    </w:rPr>
  </w:style>
  <w:style w:type="paragraph" w:styleId="Kop3">
    <w:name w:val="heading 3"/>
    <w:basedOn w:val="Standaard"/>
    <w:next w:val="Standaard"/>
    <w:link w:val="Kop3Char"/>
    <w:uiPriority w:val="9"/>
    <w:unhideWhenUsed/>
    <w:qFormat/>
    <w:rsid w:val="00D64987"/>
    <w:pPr>
      <w:keepNext/>
      <w:keepLines/>
      <w:spacing w:before="160" w:after="80"/>
      <w:outlineLvl w:val="2"/>
    </w:pPr>
    <w:rPr>
      <w:rFonts w:eastAsiaTheme="majorEastAsia" w:cstheme="majorBidi"/>
      <w:color w:val="2F5496" w:themeColor="accent1" w:themeShade="BF"/>
      <w:sz w:val="28"/>
      <w:szCs w:val="28"/>
    </w:rPr>
  </w:style>
  <w:style w:type="paragraph" w:styleId="Kop4">
    <w:name w:val="heading 4"/>
    <w:basedOn w:val="Standaard"/>
    <w:next w:val="Standaard"/>
    <w:link w:val="Kop4Char"/>
    <w:uiPriority w:val="9"/>
    <w:semiHidden/>
    <w:unhideWhenUsed/>
    <w:qFormat/>
    <w:rsid w:val="00D64987"/>
    <w:pPr>
      <w:keepNext/>
      <w:keepLines/>
      <w:spacing w:before="80" w:after="40"/>
      <w:outlineLvl w:val="3"/>
    </w:pPr>
    <w:rPr>
      <w:rFonts w:eastAsiaTheme="majorEastAsia" w:cstheme="majorBidi"/>
      <w:i/>
      <w:iCs/>
      <w:color w:val="2F5496" w:themeColor="accent1" w:themeShade="BF"/>
    </w:rPr>
  </w:style>
  <w:style w:type="paragraph" w:styleId="Kop5">
    <w:name w:val="heading 5"/>
    <w:basedOn w:val="Standaard"/>
    <w:next w:val="Standaard"/>
    <w:link w:val="Kop5Char"/>
    <w:uiPriority w:val="9"/>
    <w:semiHidden/>
    <w:unhideWhenUsed/>
    <w:qFormat/>
    <w:rsid w:val="00D64987"/>
    <w:pPr>
      <w:keepNext/>
      <w:keepLines/>
      <w:spacing w:before="80" w:after="40"/>
      <w:outlineLvl w:val="4"/>
    </w:pPr>
    <w:rPr>
      <w:rFonts w:eastAsiaTheme="majorEastAsia" w:cstheme="majorBidi"/>
      <w:color w:val="2F5496" w:themeColor="accent1" w:themeShade="BF"/>
    </w:rPr>
  </w:style>
  <w:style w:type="paragraph" w:styleId="Kop6">
    <w:name w:val="heading 6"/>
    <w:basedOn w:val="Standaard"/>
    <w:next w:val="Standaard"/>
    <w:link w:val="Kop6Char"/>
    <w:uiPriority w:val="9"/>
    <w:semiHidden/>
    <w:unhideWhenUsed/>
    <w:qFormat/>
    <w:rsid w:val="00D64987"/>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D64987"/>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D64987"/>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D64987"/>
    <w:pPr>
      <w:keepNext/>
      <w:keepLines/>
      <w:spacing w:after="0"/>
      <w:outlineLvl w:val="8"/>
    </w:pPr>
    <w:rPr>
      <w:rFonts w:eastAsiaTheme="majorEastAsia" w:cstheme="majorBidi"/>
      <w:color w:val="272727" w:themeColor="text1" w:themeTint="D8"/>
    </w:rPr>
  </w:style>
  <w:style w:type="character" w:styleId="Standaardalinea-lettertype" w:default="1">
    <w:name w:val="Default Paragraph Font"/>
    <w:uiPriority w:val="1"/>
    <w:semiHidden/>
    <w:unhideWhenUsed/>
  </w:style>
  <w:style w:type="table" w:styleId="Standaardtabel" w:default="1">
    <w:name w:val="Normal Table"/>
    <w:uiPriority w:val="99"/>
    <w:semiHidden/>
    <w:unhideWhenUsed/>
    <w:tblPr>
      <w:tblInd w:w="0" w:type="dxa"/>
      <w:tblCellMar>
        <w:top w:w="0" w:type="dxa"/>
        <w:left w:w="108" w:type="dxa"/>
        <w:bottom w:w="0" w:type="dxa"/>
        <w:right w:w="108" w:type="dxa"/>
      </w:tblCellMar>
    </w:tblPr>
  </w:style>
  <w:style w:type="numbering" w:styleId="Geenlijst" w:default="1">
    <w:name w:val="No List"/>
    <w:uiPriority w:val="99"/>
    <w:semiHidden/>
    <w:unhideWhenUsed/>
  </w:style>
  <w:style w:type="character" w:styleId="Kop1Char" w:customStyle="1">
    <w:name w:val="Kop 1 Char"/>
    <w:basedOn w:val="Standaardalinea-lettertype"/>
    <w:link w:val="Kop1"/>
    <w:uiPriority w:val="9"/>
    <w:rsid w:val="00D64987"/>
    <w:rPr>
      <w:rFonts w:ascii="Arial" w:hAnsi="Arial" w:eastAsiaTheme="majorEastAsia" w:cstheme="majorBidi"/>
      <w:sz w:val="40"/>
      <w:szCs w:val="40"/>
    </w:rPr>
  </w:style>
  <w:style w:type="character" w:styleId="Kop2Char" w:customStyle="1">
    <w:name w:val="Kop 2 Char"/>
    <w:basedOn w:val="Standaardalinea-lettertype"/>
    <w:link w:val="Kop2"/>
    <w:uiPriority w:val="9"/>
    <w:rsid w:val="00D64987"/>
    <w:rPr>
      <w:rFonts w:asciiTheme="majorHAnsi" w:hAnsiTheme="majorHAnsi" w:eastAsiaTheme="majorEastAsia" w:cstheme="majorBidi"/>
      <w:color w:val="2F5496" w:themeColor="accent1" w:themeShade="BF"/>
      <w:sz w:val="32"/>
      <w:szCs w:val="32"/>
    </w:rPr>
  </w:style>
  <w:style w:type="character" w:styleId="Kop3Char" w:customStyle="1">
    <w:name w:val="Kop 3 Char"/>
    <w:basedOn w:val="Standaardalinea-lettertype"/>
    <w:link w:val="Kop3"/>
    <w:uiPriority w:val="9"/>
    <w:rsid w:val="00D64987"/>
    <w:rPr>
      <w:rFonts w:eastAsiaTheme="majorEastAsia" w:cstheme="majorBidi"/>
      <w:color w:val="2F5496" w:themeColor="accent1" w:themeShade="BF"/>
      <w:sz w:val="28"/>
      <w:szCs w:val="28"/>
    </w:rPr>
  </w:style>
  <w:style w:type="character" w:styleId="Kop4Char" w:customStyle="1">
    <w:name w:val="Kop 4 Char"/>
    <w:basedOn w:val="Standaardalinea-lettertype"/>
    <w:link w:val="Kop4"/>
    <w:uiPriority w:val="9"/>
    <w:semiHidden/>
    <w:rsid w:val="00D64987"/>
    <w:rPr>
      <w:rFonts w:eastAsiaTheme="majorEastAsia" w:cstheme="majorBidi"/>
      <w:i/>
      <w:iCs/>
      <w:color w:val="2F5496" w:themeColor="accent1" w:themeShade="BF"/>
    </w:rPr>
  </w:style>
  <w:style w:type="character" w:styleId="Kop5Char" w:customStyle="1">
    <w:name w:val="Kop 5 Char"/>
    <w:basedOn w:val="Standaardalinea-lettertype"/>
    <w:link w:val="Kop5"/>
    <w:uiPriority w:val="9"/>
    <w:semiHidden/>
    <w:rsid w:val="00D64987"/>
    <w:rPr>
      <w:rFonts w:eastAsiaTheme="majorEastAsia" w:cstheme="majorBidi"/>
      <w:color w:val="2F5496" w:themeColor="accent1" w:themeShade="BF"/>
    </w:rPr>
  </w:style>
  <w:style w:type="character" w:styleId="Kop6Char" w:customStyle="1">
    <w:name w:val="Kop 6 Char"/>
    <w:basedOn w:val="Standaardalinea-lettertype"/>
    <w:link w:val="Kop6"/>
    <w:uiPriority w:val="9"/>
    <w:semiHidden/>
    <w:rsid w:val="00D64987"/>
    <w:rPr>
      <w:rFonts w:eastAsiaTheme="majorEastAsia" w:cstheme="majorBidi"/>
      <w:i/>
      <w:iCs/>
      <w:color w:val="595959" w:themeColor="text1" w:themeTint="A6"/>
    </w:rPr>
  </w:style>
  <w:style w:type="character" w:styleId="Kop7Char" w:customStyle="1">
    <w:name w:val="Kop 7 Char"/>
    <w:basedOn w:val="Standaardalinea-lettertype"/>
    <w:link w:val="Kop7"/>
    <w:uiPriority w:val="9"/>
    <w:semiHidden/>
    <w:rsid w:val="00D64987"/>
    <w:rPr>
      <w:rFonts w:eastAsiaTheme="majorEastAsia" w:cstheme="majorBidi"/>
      <w:color w:val="595959" w:themeColor="text1" w:themeTint="A6"/>
    </w:rPr>
  </w:style>
  <w:style w:type="character" w:styleId="Kop8Char" w:customStyle="1">
    <w:name w:val="Kop 8 Char"/>
    <w:basedOn w:val="Standaardalinea-lettertype"/>
    <w:link w:val="Kop8"/>
    <w:uiPriority w:val="9"/>
    <w:semiHidden/>
    <w:rsid w:val="00D64987"/>
    <w:rPr>
      <w:rFonts w:eastAsiaTheme="majorEastAsia" w:cstheme="majorBidi"/>
      <w:i/>
      <w:iCs/>
      <w:color w:val="272727" w:themeColor="text1" w:themeTint="D8"/>
    </w:rPr>
  </w:style>
  <w:style w:type="character" w:styleId="Kop9Char" w:customStyle="1">
    <w:name w:val="Kop 9 Char"/>
    <w:basedOn w:val="Standaardalinea-lettertype"/>
    <w:link w:val="Kop9"/>
    <w:uiPriority w:val="9"/>
    <w:semiHidden/>
    <w:rsid w:val="00D64987"/>
    <w:rPr>
      <w:rFonts w:eastAsiaTheme="majorEastAsia" w:cstheme="majorBidi"/>
      <w:color w:val="272727" w:themeColor="text1" w:themeTint="D8"/>
    </w:rPr>
  </w:style>
  <w:style w:type="paragraph" w:styleId="Titel">
    <w:name w:val="Title"/>
    <w:basedOn w:val="Standaard"/>
    <w:next w:val="Standaard"/>
    <w:link w:val="TitelChar"/>
    <w:uiPriority w:val="10"/>
    <w:qFormat/>
    <w:rsid w:val="00D64987"/>
    <w:pPr>
      <w:spacing w:after="80" w:line="240" w:lineRule="auto"/>
      <w:contextualSpacing/>
    </w:pPr>
    <w:rPr>
      <w:rFonts w:asciiTheme="majorHAnsi" w:hAnsiTheme="majorHAnsi" w:eastAsiaTheme="majorEastAsia" w:cstheme="majorBidi"/>
      <w:spacing w:val="-10"/>
      <w:kern w:val="28"/>
      <w:sz w:val="56"/>
      <w:szCs w:val="56"/>
    </w:rPr>
  </w:style>
  <w:style w:type="character" w:styleId="TitelChar" w:customStyle="1">
    <w:name w:val="Titel Char"/>
    <w:basedOn w:val="Standaardalinea-lettertype"/>
    <w:link w:val="Titel"/>
    <w:uiPriority w:val="10"/>
    <w:rsid w:val="00D64987"/>
    <w:rPr>
      <w:rFonts w:asciiTheme="majorHAnsi" w:hAnsiTheme="majorHAnsi" w:eastAsiaTheme="majorEastAsia" w:cstheme="majorBidi"/>
      <w:spacing w:val="-10"/>
      <w:kern w:val="28"/>
      <w:sz w:val="56"/>
      <w:szCs w:val="56"/>
    </w:rPr>
  </w:style>
  <w:style w:type="paragraph" w:styleId="Ondertitel">
    <w:name w:val="Subtitle"/>
    <w:basedOn w:val="Standaard"/>
    <w:next w:val="Standaard"/>
    <w:link w:val="OndertitelChar"/>
    <w:uiPriority w:val="11"/>
    <w:qFormat/>
    <w:rsid w:val="00D64987"/>
    <w:pPr>
      <w:numPr>
        <w:ilvl w:val="1"/>
      </w:numPr>
    </w:pPr>
    <w:rPr>
      <w:rFonts w:eastAsiaTheme="majorEastAsia" w:cstheme="majorBidi"/>
      <w:color w:val="595959" w:themeColor="text1" w:themeTint="A6"/>
      <w:spacing w:val="15"/>
      <w:sz w:val="28"/>
      <w:szCs w:val="28"/>
    </w:rPr>
  </w:style>
  <w:style w:type="character" w:styleId="OndertitelChar" w:customStyle="1">
    <w:name w:val="Ondertitel Char"/>
    <w:basedOn w:val="Standaardalinea-lettertype"/>
    <w:link w:val="Ondertitel"/>
    <w:uiPriority w:val="11"/>
    <w:rsid w:val="00D64987"/>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D64987"/>
    <w:pPr>
      <w:spacing w:before="160"/>
      <w:jc w:val="center"/>
    </w:pPr>
    <w:rPr>
      <w:i/>
      <w:iCs/>
      <w:color w:val="404040" w:themeColor="text1" w:themeTint="BF"/>
    </w:rPr>
  </w:style>
  <w:style w:type="character" w:styleId="CitaatChar" w:customStyle="1">
    <w:name w:val="Citaat Char"/>
    <w:basedOn w:val="Standaardalinea-lettertype"/>
    <w:link w:val="Citaat"/>
    <w:uiPriority w:val="29"/>
    <w:rsid w:val="00D64987"/>
    <w:rPr>
      <w:i/>
      <w:iCs/>
      <w:color w:val="404040" w:themeColor="text1" w:themeTint="BF"/>
    </w:rPr>
  </w:style>
  <w:style w:type="paragraph" w:styleId="Lijstalinea">
    <w:name w:val="List Paragraph"/>
    <w:basedOn w:val="Standaard"/>
    <w:uiPriority w:val="34"/>
    <w:qFormat/>
    <w:rsid w:val="00D64987"/>
    <w:pPr>
      <w:ind w:left="720"/>
      <w:contextualSpacing/>
    </w:pPr>
  </w:style>
  <w:style w:type="character" w:styleId="Intensievebenadrukking">
    <w:name w:val="Intense Emphasis"/>
    <w:basedOn w:val="Standaardalinea-lettertype"/>
    <w:uiPriority w:val="21"/>
    <w:qFormat/>
    <w:rsid w:val="00D64987"/>
    <w:rPr>
      <w:i/>
      <w:iCs/>
      <w:color w:val="2F5496" w:themeColor="accent1" w:themeShade="BF"/>
    </w:rPr>
  </w:style>
  <w:style w:type="paragraph" w:styleId="Duidelijkcitaat">
    <w:name w:val="Intense Quote"/>
    <w:basedOn w:val="Standaard"/>
    <w:next w:val="Standaard"/>
    <w:link w:val="DuidelijkcitaatChar"/>
    <w:uiPriority w:val="30"/>
    <w:qFormat/>
    <w:rsid w:val="00D64987"/>
    <w:pPr>
      <w:pBdr>
        <w:top w:val="single" w:color="2F5496" w:themeColor="accent1" w:themeShade="BF" w:sz="4" w:space="10"/>
        <w:bottom w:val="single" w:color="2F5496" w:themeColor="accent1" w:themeShade="BF" w:sz="4" w:space="10"/>
      </w:pBdr>
      <w:spacing w:before="360" w:after="360"/>
      <w:ind w:left="864" w:right="864"/>
      <w:jc w:val="center"/>
    </w:pPr>
    <w:rPr>
      <w:i/>
      <w:iCs/>
      <w:color w:val="2F5496" w:themeColor="accent1" w:themeShade="BF"/>
    </w:rPr>
  </w:style>
  <w:style w:type="character" w:styleId="DuidelijkcitaatChar" w:customStyle="1">
    <w:name w:val="Duidelijk citaat Char"/>
    <w:basedOn w:val="Standaardalinea-lettertype"/>
    <w:link w:val="Duidelijkcitaat"/>
    <w:uiPriority w:val="30"/>
    <w:rsid w:val="00D64987"/>
    <w:rPr>
      <w:i/>
      <w:iCs/>
      <w:color w:val="2F5496" w:themeColor="accent1" w:themeShade="BF"/>
    </w:rPr>
  </w:style>
  <w:style w:type="character" w:styleId="Intensieveverwijzing">
    <w:name w:val="Intense Reference"/>
    <w:basedOn w:val="Standaardalinea-lettertype"/>
    <w:uiPriority w:val="32"/>
    <w:qFormat/>
    <w:rsid w:val="00D64987"/>
    <w:rPr>
      <w:b/>
      <w:bCs/>
      <w:smallCaps/>
      <w:color w:val="2F5496" w:themeColor="accent1" w:themeShade="BF"/>
      <w:spacing w:val="5"/>
    </w:rPr>
  </w:style>
  <w:style w:type="paragraph" w:styleId="Normaalweb">
    <w:name w:val="Normal (Web)"/>
    <w:basedOn w:val="Standaard"/>
    <w:uiPriority w:val="99"/>
    <w:unhideWhenUsed/>
    <w:rsid w:val="00D64987"/>
    <w:pPr>
      <w:spacing w:before="100" w:beforeAutospacing="1" w:after="100" w:afterAutospacing="1" w:line="240" w:lineRule="auto"/>
    </w:pPr>
    <w:rPr>
      <w:rFonts w:ascii="Times New Roman" w:hAnsi="Times New Roman" w:eastAsia="Times New Roman" w:cs="Times New Roman"/>
      <w:kern w:val="0"/>
      <w:sz w:val="24"/>
      <w:szCs w:val="24"/>
      <w:lang w:eastAsia="nl-NL"/>
      <w14:ligatures w14:val="none"/>
    </w:rPr>
  </w:style>
  <w:style w:type="paragraph" w:styleId="Geenafstand">
    <w:name w:val="No Spacing"/>
    <w:link w:val="GeenafstandChar"/>
    <w:uiPriority w:val="1"/>
    <w:qFormat/>
    <w:rsid w:val="0082233F"/>
    <w:pPr>
      <w:spacing w:after="0" w:line="240" w:lineRule="auto"/>
    </w:pPr>
  </w:style>
  <w:style w:type="paragraph" w:styleId="paragraph" w:customStyle="1">
    <w:name w:val="paragraph"/>
    <w:basedOn w:val="Standaard"/>
    <w:rsid w:val="00C60899"/>
    <w:pPr>
      <w:spacing w:before="100" w:beforeAutospacing="1" w:after="100" w:afterAutospacing="1" w:line="240" w:lineRule="auto"/>
    </w:pPr>
    <w:rPr>
      <w:rFonts w:ascii="Times New Roman" w:hAnsi="Times New Roman" w:eastAsia="Times New Roman" w:cs="Times New Roman"/>
      <w:kern w:val="0"/>
      <w:sz w:val="24"/>
      <w:szCs w:val="24"/>
      <w:lang w:eastAsia="nl-NL"/>
      <w14:ligatures w14:val="none"/>
    </w:rPr>
  </w:style>
  <w:style w:type="character" w:styleId="normaltextrun" w:customStyle="1">
    <w:name w:val="normaltextrun"/>
    <w:basedOn w:val="Standaardalinea-lettertype"/>
    <w:rsid w:val="00C60899"/>
  </w:style>
  <w:style w:type="character" w:styleId="eop" w:customStyle="1">
    <w:name w:val="eop"/>
    <w:basedOn w:val="Standaardalinea-lettertype"/>
    <w:rsid w:val="00C60899"/>
  </w:style>
  <w:style w:type="character" w:styleId="Hyperlink">
    <w:name w:val="Hyperlink"/>
    <w:basedOn w:val="Standaardalinea-lettertype"/>
    <w:uiPriority w:val="99"/>
    <w:unhideWhenUsed/>
    <w:rsid w:val="00192ACE"/>
    <w:rPr>
      <w:color w:val="0563C1" w:themeColor="hyperlink"/>
      <w:u w:val="single"/>
    </w:rPr>
  </w:style>
  <w:style w:type="character" w:styleId="GevolgdeHyperlink">
    <w:name w:val="FollowedHyperlink"/>
    <w:basedOn w:val="Standaardalinea-lettertype"/>
    <w:uiPriority w:val="99"/>
    <w:semiHidden/>
    <w:unhideWhenUsed/>
    <w:rsid w:val="00363463"/>
    <w:rPr>
      <w:color w:val="954F72" w:themeColor="followedHyperlink"/>
      <w:u w:val="single"/>
    </w:rPr>
  </w:style>
  <w:style w:type="paragraph" w:styleId="Bibliografie">
    <w:name w:val="Bibliography"/>
    <w:basedOn w:val="Standaard"/>
    <w:next w:val="Standaard"/>
    <w:uiPriority w:val="37"/>
    <w:unhideWhenUsed/>
    <w:rsid w:val="004B7D83"/>
  </w:style>
  <w:style w:type="character" w:styleId="Tekstvantijdelijkeaanduiding">
    <w:name w:val="Placeholder Text"/>
    <w:basedOn w:val="Standaardalinea-lettertype"/>
    <w:uiPriority w:val="99"/>
    <w:semiHidden/>
    <w:rsid w:val="00963717"/>
    <w:rPr>
      <w:color w:val="666666"/>
    </w:rPr>
  </w:style>
  <w:style w:type="paragraph" w:styleId="Bijschrift">
    <w:name w:val="caption"/>
    <w:basedOn w:val="Standaard"/>
    <w:next w:val="Standaard"/>
    <w:uiPriority w:val="35"/>
    <w:unhideWhenUsed/>
    <w:qFormat/>
    <w:rsid w:val="0065416D"/>
    <w:pPr>
      <w:spacing w:after="200" w:line="240" w:lineRule="auto"/>
    </w:pPr>
    <w:rPr>
      <w:i/>
      <w:iCs/>
      <w:color w:val="44546A" w:themeColor="text2"/>
      <w:sz w:val="18"/>
      <w:szCs w:val="18"/>
    </w:rPr>
  </w:style>
  <w:style w:type="paragraph" w:styleId="Koptekst">
    <w:name w:val="header"/>
    <w:basedOn w:val="Standaard"/>
    <w:link w:val="KoptekstChar"/>
    <w:uiPriority w:val="99"/>
    <w:unhideWhenUsed/>
    <w:rsid w:val="00E53B59"/>
    <w:pPr>
      <w:tabs>
        <w:tab w:val="center" w:pos="4536"/>
        <w:tab w:val="right" w:pos="9072"/>
      </w:tabs>
      <w:spacing w:after="0" w:line="240" w:lineRule="auto"/>
    </w:pPr>
  </w:style>
  <w:style w:type="character" w:styleId="KoptekstChar" w:customStyle="1">
    <w:name w:val="Koptekst Char"/>
    <w:basedOn w:val="Standaardalinea-lettertype"/>
    <w:link w:val="Koptekst"/>
    <w:uiPriority w:val="99"/>
    <w:rsid w:val="00E53B59"/>
  </w:style>
  <w:style w:type="paragraph" w:styleId="Voettekst">
    <w:name w:val="footer"/>
    <w:basedOn w:val="Standaard"/>
    <w:link w:val="VoettekstChar"/>
    <w:uiPriority w:val="99"/>
    <w:unhideWhenUsed/>
    <w:rsid w:val="00E53B59"/>
    <w:pPr>
      <w:tabs>
        <w:tab w:val="center" w:pos="4536"/>
        <w:tab w:val="right" w:pos="9072"/>
      </w:tabs>
      <w:spacing w:after="0" w:line="240" w:lineRule="auto"/>
    </w:pPr>
  </w:style>
  <w:style w:type="character" w:styleId="VoettekstChar" w:customStyle="1">
    <w:name w:val="Voettekst Char"/>
    <w:basedOn w:val="Standaardalinea-lettertype"/>
    <w:link w:val="Voettekst"/>
    <w:uiPriority w:val="99"/>
    <w:rsid w:val="00E53B59"/>
  </w:style>
  <w:style w:type="paragraph" w:styleId="Kopvaninhoudsopgave">
    <w:name w:val="TOC Heading"/>
    <w:basedOn w:val="Kop1"/>
    <w:next w:val="Standaard"/>
    <w:uiPriority w:val="39"/>
    <w:unhideWhenUsed/>
    <w:qFormat/>
    <w:rsid w:val="002131A6"/>
    <w:pPr>
      <w:spacing w:before="240" w:after="0"/>
      <w:outlineLvl w:val="9"/>
    </w:pPr>
    <w:rPr>
      <w:rFonts w:asciiTheme="majorHAnsi" w:hAnsiTheme="majorHAnsi"/>
      <w:color w:val="2F5496" w:themeColor="accent1" w:themeShade="BF"/>
      <w:kern w:val="0"/>
      <w:sz w:val="32"/>
      <w:szCs w:val="32"/>
      <w:lang w:val="en-US"/>
      <w14:ligatures w14:val="none"/>
    </w:rPr>
  </w:style>
  <w:style w:type="paragraph" w:styleId="Inhopg1">
    <w:name w:val="toc 1"/>
    <w:basedOn w:val="Standaard"/>
    <w:next w:val="Standaard"/>
    <w:autoRedefine/>
    <w:uiPriority w:val="39"/>
    <w:unhideWhenUsed/>
    <w:rsid w:val="00DF1B00"/>
    <w:pPr>
      <w:tabs>
        <w:tab w:val="right" w:leader="dot" w:pos="9062"/>
      </w:tabs>
      <w:spacing w:after="100" w:line="240" w:lineRule="auto"/>
    </w:pPr>
  </w:style>
  <w:style w:type="paragraph" w:styleId="Inhopg2">
    <w:name w:val="toc 2"/>
    <w:basedOn w:val="Standaard"/>
    <w:next w:val="Standaard"/>
    <w:autoRedefine/>
    <w:uiPriority w:val="39"/>
    <w:unhideWhenUsed/>
    <w:rsid w:val="002131A6"/>
    <w:pPr>
      <w:spacing w:after="100"/>
      <w:ind w:left="220"/>
    </w:pPr>
  </w:style>
  <w:style w:type="paragraph" w:styleId="Inhopg3">
    <w:name w:val="toc 3"/>
    <w:basedOn w:val="Standaard"/>
    <w:next w:val="Standaard"/>
    <w:autoRedefine/>
    <w:uiPriority w:val="39"/>
    <w:unhideWhenUsed/>
    <w:rsid w:val="002131A6"/>
    <w:pPr>
      <w:spacing w:after="100"/>
      <w:ind w:left="440"/>
    </w:pPr>
  </w:style>
  <w:style w:type="table" w:styleId="Tabelraster">
    <w:name w:val="Table Grid"/>
    <w:basedOn w:val="Standaardtabel"/>
    <w:uiPriority w:val="39"/>
    <w:rsid w:val="00072E8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GeenafstandChar" w:customStyle="1">
    <w:name w:val="Geen afstand Char"/>
    <w:basedOn w:val="Standaardalinea-lettertype"/>
    <w:link w:val="Geenafstand"/>
    <w:uiPriority w:val="1"/>
    <w:rsid w:val="00352C06"/>
  </w:style>
  <w:style w:type="paragraph" w:styleId="Lijstmetafbeeldingen">
    <w:name w:val="table of figures"/>
    <w:basedOn w:val="Standaard"/>
    <w:next w:val="Standaard"/>
    <w:uiPriority w:val="99"/>
    <w:unhideWhenUsed/>
    <w:rsid w:val="00352C06"/>
    <w:pPr>
      <w:spacing w:after="0"/>
    </w:pPr>
    <w:rPr>
      <w:rFonts w:asciiTheme="minorHAnsi" w:hAnsiTheme="minorHAnsi"/>
      <w:kern w:val="0"/>
      <w14:ligatures w14:val="none"/>
    </w:rPr>
  </w:style>
  <w:style w:type="paragraph" w:styleId="Revisie">
    <w:name w:val="Revision"/>
    <w:hidden/>
    <w:uiPriority w:val="99"/>
    <w:semiHidden/>
    <w:rsid w:val="00F11052"/>
    <w:pPr>
      <w:spacing w:after="0" w:line="240" w:lineRule="auto"/>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60496">
      <w:bodyDiv w:val="1"/>
      <w:marLeft w:val="0"/>
      <w:marRight w:val="0"/>
      <w:marTop w:val="0"/>
      <w:marBottom w:val="0"/>
      <w:divBdr>
        <w:top w:val="none" w:sz="0" w:space="0" w:color="auto"/>
        <w:left w:val="none" w:sz="0" w:space="0" w:color="auto"/>
        <w:bottom w:val="none" w:sz="0" w:space="0" w:color="auto"/>
        <w:right w:val="none" w:sz="0" w:space="0" w:color="auto"/>
      </w:divBdr>
    </w:div>
    <w:div w:id="118886643">
      <w:bodyDiv w:val="1"/>
      <w:marLeft w:val="0"/>
      <w:marRight w:val="0"/>
      <w:marTop w:val="0"/>
      <w:marBottom w:val="0"/>
      <w:divBdr>
        <w:top w:val="none" w:sz="0" w:space="0" w:color="auto"/>
        <w:left w:val="none" w:sz="0" w:space="0" w:color="auto"/>
        <w:bottom w:val="none" w:sz="0" w:space="0" w:color="auto"/>
        <w:right w:val="none" w:sz="0" w:space="0" w:color="auto"/>
      </w:divBdr>
    </w:div>
    <w:div w:id="145703470">
      <w:bodyDiv w:val="1"/>
      <w:marLeft w:val="0"/>
      <w:marRight w:val="0"/>
      <w:marTop w:val="0"/>
      <w:marBottom w:val="0"/>
      <w:divBdr>
        <w:top w:val="none" w:sz="0" w:space="0" w:color="auto"/>
        <w:left w:val="none" w:sz="0" w:space="0" w:color="auto"/>
        <w:bottom w:val="none" w:sz="0" w:space="0" w:color="auto"/>
        <w:right w:val="none" w:sz="0" w:space="0" w:color="auto"/>
      </w:divBdr>
    </w:div>
    <w:div w:id="150103426">
      <w:bodyDiv w:val="1"/>
      <w:marLeft w:val="0"/>
      <w:marRight w:val="0"/>
      <w:marTop w:val="0"/>
      <w:marBottom w:val="0"/>
      <w:divBdr>
        <w:top w:val="none" w:sz="0" w:space="0" w:color="auto"/>
        <w:left w:val="none" w:sz="0" w:space="0" w:color="auto"/>
        <w:bottom w:val="none" w:sz="0" w:space="0" w:color="auto"/>
        <w:right w:val="none" w:sz="0" w:space="0" w:color="auto"/>
      </w:divBdr>
    </w:div>
    <w:div w:id="181358903">
      <w:bodyDiv w:val="1"/>
      <w:marLeft w:val="0"/>
      <w:marRight w:val="0"/>
      <w:marTop w:val="0"/>
      <w:marBottom w:val="0"/>
      <w:divBdr>
        <w:top w:val="none" w:sz="0" w:space="0" w:color="auto"/>
        <w:left w:val="none" w:sz="0" w:space="0" w:color="auto"/>
        <w:bottom w:val="none" w:sz="0" w:space="0" w:color="auto"/>
        <w:right w:val="none" w:sz="0" w:space="0" w:color="auto"/>
      </w:divBdr>
    </w:div>
    <w:div w:id="271088755">
      <w:bodyDiv w:val="1"/>
      <w:marLeft w:val="0"/>
      <w:marRight w:val="0"/>
      <w:marTop w:val="0"/>
      <w:marBottom w:val="0"/>
      <w:divBdr>
        <w:top w:val="none" w:sz="0" w:space="0" w:color="auto"/>
        <w:left w:val="none" w:sz="0" w:space="0" w:color="auto"/>
        <w:bottom w:val="none" w:sz="0" w:space="0" w:color="auto"/>
        <w:right w:val="none" w:sz="0" w:space="0" w:color="auto"/>
      </w:divBdr>
    </w:div>
    <w:div w:id="338311999">
      <w:bodyDiv w:val="1"/>
      <w:marLeft w:val="0"/>
      <w:marRight w:val="0"/>
      <w:marTop w:val="0"/>
      <w:marBottom w:val="0"/>
      <w:divBdr>
        <w:top w:val="none" w:sz="0" w:space="0" w:color="auto"/>
        <w:left w:val="none" w:sz="0" w:space="0" w:color="auto"/>
        <w:bottom w:val="none" w:sz="0" w:space="0" w:color="auto"/>
        <w:right w:val="none" w:sz="0" w:space="0" w:color="auto"/>
      </w:divBdr>
    </w:div>
    <w:div w:id="356005576">
      <w:bodyDiv w:val="1"/>
      <w:marLeft w:val="0"/>
      <w:marRight w:val="0"/>
      <w:marTop w:val="0"/>
      <w:marBottom w:val="0"/>
      <w:divBdr>
        <w:top w:val="none" w:sz="0" w:space="0" w:color="auto"/>
        <w:left w:val="none" w:sz="0" w:space="0" w:color="auto"/>
        <w:bottom w:val="none" w:sz="0" w:space="0" w:color="auto"/>
        <w:right w:val="none" w:sz="0" w:space="0" w:color="auto"/>
      </w:divBdr>
    </w:div>
    <w:div w:id="387610602">
      <w:bodyDiv w:val="1"/>
      <w:marLeft w:val="0"/>
      <w:marRight w:val="0"/>
      <w:marTop w:val="0"/>
      <w:marBottom w:val="0"/>
      <w:divBdr>
        <w:top w:val="none" w:sz="0" w:space="0" w:color="auto"/>
        <w:left w:val="none" w:sz="0" w:space="0" w:color="auto"/>
        <w:bottom w:val="none" w:sz="0" w:space="0" w:color="auto"/>
        <w:right w:val="none" w:sz="0" w:space="0" w:color="auto"/>
      </w:divBdr>
    </w:div>
    <w:div w:id="399136097">
      <w:bodyDiv w:val="1"/>
      <w:marLeft w:val="0"/>
      <w:marRight w:val="0"/>
      <w:marTop w:val="0"/>
      <w:marBottom w:val="0"/>
      <w:divBdr>
        <w:top w:val="none" w:sz="0" w:space="0" w:color="auto"/>
        <w:left w:val="none" w:sz="0" w:space="0" w:color="auto"/>
        <w:bottom w:val="none" w:sz="0" w:space="0" w:color="auto"/>
        <w:right w:val="none" w:sz="0" w:space="0" w:color="auto"/>
      </w:divBdr>
    </w:div>
    <w:div w:id="492331551">
      <w:bodyDiv w:val="1"/>
      <w:marLeft w:val="0"/>
      <w:marRight w:val="0"/>
      <w:marTop w:val="0"/>
      <w:marBottom w:val="0"/>
      <w:divBdr>
        <w:top w:val="none" w:sz="0" w:space="0" w:color="auto"/>
        <w:left w:val="none" w:sz="0" w:space="0" w:color="auto"/>
        <w:bottom w:val="none" w:sz="0" w:space="0" w:color="auto"/>
        <w:right w:val="none" w:sz="0" w:space="0" w:color="auto"/>
      </w:divBdr>
    </w:div>
    <w:div w:id="495995772">
      <w:bodyDiv w:val="1"/>
      <w:marLeft w:val="0"/>
      <w:marRight w:val="0"/>
      <w:marTop w:val="0"/>
      <w:marBottom w:val="0"/>
      <w:divBdr>
        <w:top w:val="none" w:sz="0" w:space="0" w:color="auto"/>
        <w:left w:val="none" w:sz="0" w:space="0" w:color="auto"/>
        <w:bottom w:val="none" w:sz="0" w:space="0" w:color="auto"/>
        <w:right w:val="none" w:sz="0" w:space="0" w:color="auto"/>
      </w:divBdr>
    </w:div>
    <w:div w:id="523520721">
      <w:bodyDiv w:val="1"/>
      <w:marLeft w:val="0"/>
      <w:marRight w:val="0"/>
      <w:marTop w:val="0"/>
      <w:marBottom w:val="0"/>
      <w:divBdr>
        <w:top w:val="none" w:sz="0" w:space="0" w:color="auto"/>
        <w:left w:val="none" w:sz="0" w:space="0" w:color="auto"/>
        <w:bottom w:val="none" w:sz="0" w:space="0" w:color="auto"/>
        <w:right w:val="none" w:sz="0" w:space="0" w:color="auto"/>
      </w:divBdr>
    </w:div>
    <w:div w:id="543567993">
      <w:bodyDiv w:val="1"/>
      <w:marLeft w:val="0"/>
      <w:marRight w:val="0"/>
      <w:marTop w:val="0"/>
      <w:marBottom w:val="0"/>
      <w:divBdr>
        <w:top w:val="none" w:sz="0" w:space="0" w:color="auto"/>
        <w:left w:val="none" w:sz="0" w:space="0" w:color="auto"/>
        <w:bottom w:val="none" w:sz="0" w:space="0" w:color="auto"/>
        <w:right w:val="none" w:sz="0" w:space="0" w:color="auto"/>
      </w:divBdr>
    </w:div>
    <w:div w:id="588276539">
      <w:bodyDiv w:val="1"/>
      <w:marLeft w:val="0"/>
      <w:marRight w:val="0"/>
      <w:marTop w:val="0"/>
      <w:marBottom w:val="0"/>
      <w:divBdr>
        <w:top w:val="none" w:sz="0" w:space="0" w:color="auto"/>
        <w:left w:val="none" w:sz="0" w:space="0" w:color="auto"/>
        <w:bottom w:val="none" w:sz="0" w:space="0" w:color="auto"/>
        <w:right w:val="none" w:sz="0" w:space="0" w:color="auto"/>
      </w:divBdr>
    </w:div>
    <w:div w:id="590696473">
      <w:bodyDiv w:val="1"/>
      <w:marLeft w:val="0"/>
      <w:marRight w:val="0"/>
      <w:marTop w:val="0"/>
      <w:marBottom w:val="0"/>
      <w:divBdr>
        <w:top w:val="none" w:sz="0" w:space="0" w:color="auto"/>
        <w:left w:val="none" w:sz="0" w:space="0" w:color="auto"/>
        <w:bottom w:val="none" w:sz="0" w:space="0" w:color="auto"/>
        <w:right w:val="none" w:sz="0" w:space="0" w:color="auto"/>
      </w:divBdr>
    </w:div>
    <w:div w:id="631250486">
      <w:bodyDiv w:val="1"/>
      <w:marLeft w:val="0"/>
      <w:marRight w:val="0"/>
      <w:marTop w:val="0"/>
      <w:marBottom w:val="0"/>
      <w:divBdr>
        <w:top w:val="none" w:sz="0" w:space="0" w:color="auto"/>
        <w:left w:val="none" w:sz="0" w:space="0" w:color="auto"/>
        <w:bottom w:val="none" w:sz="0" w:space="0" w:color="auto"/>
        <w:right w:val="none" w:sz="0" w:space="0" w:color="auto"/>
      </w:divBdr>
    </w:div>
    <w:div w:id="631788984">
      <w:bodyDiv w:val="1"/>
      <w:marLeft w:val="0"/>
      <w:marRight w:val="0"/>
      <w:marTop w:val="0"/>
      <w:marBottom w:val="0"/>
      <w:divBdr>
        <w:top w:val="none" w:sz="0" w:space="0" w:color="auto"/>
        <w:left w:val="none" w:sz="0" w:space="0" w:color="auto"/>
        <w:bottom w:val="none" w:sz="0" w:space="0" w:color="auto"/>
        <w:right w:val="none" w:sz="0" w:space="0" w:color="auto"/>
      </w:divBdr>
    </w:div>
    <w:div w:id="669987544">
      <w:bodyDiv w:val="1"/>
      <w:marLeft w:val="0"/>
      <w:marRight w:val="0"/>
      <w:marTop w:val="0"/>
      <w:marBottom w:val="0"/>
      <w:divBdr>
        <w:top w:val="none" w:sz="0" w:space="0" w:color="auto"/>
        <w:left w:val="none" w:sz="0" w:space="0" w:color="auto"/>
        <w:bottom w:val="none" w:sz="0" w:space="0" w:color="auto"/>
        <w:right w:val="none" w:sz="0" w:space="0" w:color="auto"/>
      </w:divBdr>
    </w:div>
    <w:div w:id="694968497">
      <w:bodyDiv w:val="1"/>
      <w:marLeft w:val="0"/>
      <w:marRight w:val="0"/>
      <w:marTop w:val="0"/>
      <w:marBottom w:val="0"/>
      <w:divBdr>
        <w:top w:val="none" w:sz="0" w:space="0" w:color="auto"/>
        <w:left w:val="none" w:sz="0" w:space="0" w:color="auto"/>
        <w:bottom w:val="none" w:sz="0" w:space="0" w:color="auto"/>
        <w:right w:val="none" w:sz="0" w:space="0" w:color="auto"/>
      </w:divBdr>
    </w:div>
    <w:div w:id="697656473">
      <w:bodyDiv w:val="1"/>
      <w:marLeft w:val="0"/>
      <w:marRight w:val="0"/>
      <w:marTop w:val="0"/>
      <w:marBottom w:val="0"/>
      <w:divBdr>
        <w:top w:val="none" w:sz="0" w:space="0" w:color="auto"/>
        <w:left w:val="none" w:sz="0" w:space="0" w:color="auto"/>
        <w:bottom w:val="none" w:sz="0" w:space="0" w:color="auto"/>
        <w:right w:val="none" w:sz="0" w:space="0" w:color="auto"/>
      </w:divBdr>
    </w:div>
    <w:div w:id="720206870">
      <w:bodyDiv w:val="1"/>
      <w:marLeft w:val="0"/>
      <w:marRight w:val="0"/>
      <w:marTop w:val="0"/>
      <w:marBottom w:val="0"/>
      <w:divBdr>
        <w:top w:val="none" w:sz="0" w:space="0" w:color="auto"/>
        <w:left w:val="none" w:sz="0" w:space="0" w:color="auto"/>
        <w:bottom w:val="none" w:sz="0" w:space="0" w:color="auto"/>
        <w:right w:val="none" w:sz="0" w:space="0" w:color="auto"/>
      </w:divBdr>
    </w:div>
    <w:div w:id="728771150">
      <w:bodyDiv w:val="1"/>
      <w:marLeft w:val="0"/>
      <w:marRight w:val="0"/>
      <w:marTop w:val="0"/>
      <w:marBottom w:val="0"/>
      <w:divBdr>
        <w:top w:val="none" w:sz="0" w:space="0" w:color="auto"/>
        <w:left w:val="none" w:sz="0" w:space="0" w:color="auto"/>
        <w:bottom w:val="none" w:sz="0" w:space="0" w:color="auto"/>
        <w:right w:val="none" w:sz="0" w:space="0" w:color="auto"/>
      </w:divBdr>
    </w:div>
    <w:div w:id="730540398">
      <w:bodyDiv w:val="1"/>
      <w:marLeft w:val="0"/>
      <w:marRight w:val="0"/>
      <w:marTop w:val="0"/>
      <w:marBottom w:val="0"/>
      <w:divBdr>
        <w:top w:val="none" w:sz="0" w:space="0" w:color="auto"/>
        <w:left w:val="none" w:sz="0" w:space="0" w:color="auto"/>
        <w:bottom w:val="none" w:sz="0" w:space="0" w:color="auto"/>
        <w:right w:val="none" w:sz="0" w:space="0" w:color="auto"/>
      </w:divBdr>
    </w:div>
    <w:div w:id="747266012">
      <w:bodyDiv w:val="1"/>
      <w:marLeft w:val="0"/>
      <w:marRight w:val="0"/>
      <w:marTop w:val="0"/>
      <w:marBottom w:val="0"/>
      <w:divBdr>
        <w:top w:val="none" w:sz="0" w:space="0" w:color="auto"/>
        <w:left w:val="none" w:sz="0" w:space="0" w:color="auto"/>
        <w:bottom w:val="none" w:sz="0" w:space="0" w:color="auto"/>
        <w:right w:val="none" w:sz="0" w:space="0" w:color="auto"/>
      </w:divBdr>
    </w:div>
    <w:div w:id="783965946">
      <w:bodyDiv w:val="1"/>
      <w:marLeft w:val="0"/>
      <w:marRight w:val="0"/>
      <w:marTop w:val="0"/>
      <w:marBottom w:val="0"/>
      <w:divBdr>
        <w:top w:val="none" w:sz="0" w:space="0" w:color="auto"/>
        <w:left w:val="none" w:sz="0" w:space="0" w:color="auto"/>
        <w:bottom w:val="none" w:sz="0" w:space="0" w:color="auto"/>
        <w:right w:val="none" w:sz="0" w:space="0" w:color="auto"/>
      </w:divBdr>
    </w:div>
    <w:div w:id="815688170">
      <w:bodyDiv w:val="1"/>
      <w:marLeft w:val="0"/>
      <w:marRight w:val="0"/>
      <w:marTop w:val="0"/>
      <w:marBottom w:val="0"/>
      <w:divBdr>
        <w:top w:val="none" w:sz="0" w:space="0" w:color="auto"/>
        <w:left w:val="none" w:sz="0" w:space="0" w:color="auto"/>
        <w:bottom w:val="none" w:sz="0" w:space="0" w:color="auto"/>
        <w:right w:val="none" w:sz="0" w:space="0" w:color="auto"/>
      </w:divBdr>
    </w:div>
    <w:div w:id="835269918">
      <w:bodyDiv w:val="1"/>
      <w:marLeft w:val="0"/>
      <w:marRight w:val="0"/>
      <w:marTop w:val="0"/>
      <w:marBottom w:val="0"/>
      <w:divBdr>
        <w:top w:val="none" w:sz="0" w:space="0" w:color="auto"/>
        <w:left w:val="none" w:sz="0" w:space="0" w:color="auto"/>
        <w:bottom w:val="none" w:sz="0" w:space="0" w:color="auto"/>
        <w:right w:val="none" w:sz="0" w:space="0" w:color="auto"/>
      </w:divBdr>
    </w:div>
    <w:div w:id="867524965">
      <w:bodyDiv w:val="1"/>
      <w:marLeft w:val="0"/>
      <w:marRight w:val="0"/>
      <w:marTop w:val="0"/>
      <w:marBottom w:val="0"/>
      <w:divBdr>
        <w:top w:val="none" w:sz="0" w:space="0" w:color="auto"/>
        <w:left w:val="none" w:sz="0" w:space="0" w:color="auto"/>
        <w:bottom w:val="none" w:sz="0" w:space="0" w:color="auto"/>
        <w:right w:val="none" w:sz="0" w:space="0" w:color="auto"/>
      </w:divBdr>
    </w:div>
    <w:div w:id="883951516">
      <w:bodyDiv w:val="1"/>
      <w:marLeft w:val="0"/>
      <w:marRight w:val="0"/>
      <w:marTop w:val="0"/>
      <w:marBottom w:val="0"/>
      <w:divBdr>
        <w:top w:val="none" w:sz="0" w:space="0" w:color="auto"/>
        <w:left w:val="none" w:sz="0" w:space="0" w:color="auto"/>
        <w:bottom w:val="none" w:sz="0" w:space="0" w:color="auto"/>
        <w:right w:val="none" w:sz="0" w:space="0" w:color="auto"/>
      </w:divBdr>
    </w:div>
    <w:div w:id="889657985">
      <w:bodyDiv w:val="1"/>
      <w:marLeft w:val="0"/>
      <w:marRight w:val="0"/>
      <w:marTop w:val="0"/>
      <w:marBottom w:val="0"/>
      <w:divBdr>
        <w:top w:val="none" w:sz="0" w:space="0" w:color="auto"/>
        <w:left w:val="none" w:sz="0" w:space="0" w:color="auto"/>
        <w:bottom w:val="none" w:sz="0" w:space="0" w:color="auto"/>
        <w:right w:val="none" w:sz="0" w:space="0" w:color="auto"/>
      </w:divBdr>
    </w:div>
    <w:div w:id="908612266">
      <w:bodyDiv w:val="1"/>
      <w:marLeft w:val="0"/>
      <w:marRight w:val="0"/>
      <w:marTop w:val="0"/>
      <w:marBottom w:val="0"/>
      <w:divBdr>
        <w:top w:val="none" w:sz="0" w:space="0" w:color="auto"/>
        <w:left w:val="none" w:sz="0" w:space="0" w:color="auto"/>
        <w:bottom w:val="none" w:sz="0" w:space="0" w:color="auto"/>
        <w:right w:val="none" w:sz="0" w:space="0" w:color="auto"/>
      </w:divBdr>
    </w:div>
    <w:div w:id="916860994">
      <w:bodyDiv w:val="1"/>
      <w:marLeft w:val="0"/>
      <w:marRight w:val="0"/>
      <w:marTop w:val="0"/>
      <w:marBottom w:val="0"/>
      <w:divBdr>
        <w:top w:val="none" w:sz="0" w:space="0" w:color="auto"/>
        <w:left w:val="none" w:sz="0" w:space="0" w:color="auto"/>
        <w:bottom w:val="none" w:sz="0" w:space="0" w:color="auto"/>
        <w:right w:val="none" w:sz="0" w:space="0" w:color="auto"/>
      </w:divBdr>
    </w:div>
    <w:div w:id="932857348">
      <w:bodyDiv w:val="1"/>
      <w:marLeft w:val="0"/>
      <w:marRight w:val="0"/>
      <w:marTop w:val="0"/>
      <w:marBottom w:val="0"/>
      <w:divBdr>
        <w:top w:val="none" w:sz="0" w:space="0" w:color="auto"/>
        <w:left w:val="none" w:sz="0" w:space="0" w:color="auto"/>
        <w:bottom w:val="none" w:sz="0" w:space="0" w:color="auto"/>
        <w:right w:val="none" w:sz="0" w:space="0" w:color="auto"/>
      </w:divBdr>
    </w:div>
    <w:div w:id="941305395">
      <w:bodyDiv w:val="1"/>
      <w:marLeft w:val="0"/>
      <w:marRight w:val="0"/>
      <w:marTop w:val="0"/>
      <w:marBottom w:val="0"/>
      <w:divBdr>
        <w:top w:val="none" w:sz="0" w:space="0" w:color="auto"/>
        <w:left w:val="none" w:sz="0" w:space="0" w:color="auto"/>
        <w:bottom w:val="none" w:sz="0" w:space="0" w:color="auto"/>
        <w:right w:val="none" w:sz="0" w:space="0" w:color="auto"/>
      </w:divBdr>
    </w:div>
    <w:div w:id="962005952">
      <w:bodyDiv w:val="1"/>
      <w:marLeft w:val="0"/>
      <w:marRight w:val="0"/>
      <w:marTop w:val="0"/>
      <w:marBottom w:val="0"/>
      <w:divBdr>
        <w:top w:val="none" w:sz="0" w:space="0" w:color="auto"/>
        <w:left w:val="none" w:sz="0" w:space="0" w:color="auto"/>
        <w:bottom w:val="none" w:sz="0" w:space="0" w:color="auto"/>
        <w:right w:val="none" w:sz="0" w:space="0" w:color="auto"/>
      </w:divBdr>
    </w:div>
    <w:div w:id="1073505782">
      <w:bodyDiv w:val="1"/>
      <w:marLeft w:val="0"/>
      <w:marRight w:val="0"/>
      <w:marTop w:val="0"/>
      <w:marBottom w:val="0"/>
      <w:divBdr>
        <w:top w:val="none" w:sz="0" w:space="0" w:color="auto"/>
        <w:left w:val="none" w:sz="0" w:space="0" w:color="auto"/>
        <w:bottom w:val="none" w:sz="0" w:space="0" w:color="auto"/>
        <w:right w:val="none" w:sz="0" w:space="0" w:color="auto"/>
      </w:divBdr>
    </w:div>
    <w:div w:id="1085538397">
      <w:bodyDiv w:val="1"/>
      <w:marLeft w:val="0"/>
      <w:marRight w:val="0"/>
      <w:marTop w:val="0"/>
      <w:marBottom w:val="0"/>
      <w:divBdr>
        <w:top w:val="none" w:sz="0" w:space="0" w:color="auto"/>
        <w:left w:val="none" w:sz="0" w:space="0" w:color="auto"/>
        <w:bottom w:val="none" w:sz="0" w:space="0" w:color="auto"/>
        <w:right w:val="none" w:sz="0" w:space="0" w:color="auto"/>
      </w:divBdr>
    </w:div>
    <w:div w:id="1086923294">
      <w:bodyDiv w:val="1"/>
      <w:marLeft w:val="0"/>
      <w:marRight w:val="0"/>
      <w:marTop w:val="0"/>
      <w:marBottom w:val="0"/>
      <w:divBdr>
        <w:top w:val="none" w:sz="0" w:space="0" w:color="auto"/>
        <w:left w:val="none" w:sz="0" w:space="0" w:color="auto"/>
        <w:bottom w:val="none" w:sz="0" w:space="0" w:color="auto"/>
        <w:right w:val="none" w:sz="0" w:space="0" w:color="auto"/>
      </w:divBdr>
    </w:div>
    <w:div w:id="1089931036">
      <w:bodyDiv w:val="1"/>
      <w:marLeft w:val="0"/>
      <w:marRight w:val="0"/>
      <w:marTop w:val="0"/>
      <w:marBottom w:val="0"/>
      <w:divBdr>
        <w:top w:val="none" w:sz="0" w:space="0" w:color="auto"/>
        <w:left w:val="none" w:sz="0" w:space="0" w:color="auto"/>
        <w:bottom w:val="none" w:sz="0" w:space="0" w:color="auto"/>
        <w:right w:val="none" w:sz="0" w:space="0" w:color="auto"/>
      </w:divBdr>
    </w:div>
    <w:div w:id="1102724175">
      <w:bodyDiv w:val="1"/>
      <w:marLeft w:val="0"/>
      <w:marRight w:val="0"/>
      <w:marTop w:val="0"/>
      <w:marBottom w:val="0"/>
      <w:divBdr>
        <w:top w:val="none" w:sz="0" w:space="0" w:color="auto"/>
        <w:left w:val="none" w:sz="0" w:space="0" w:color="auto"/>
        <w:bottom w:val="none" w:sz="0" w:space="0" w:color="auto"/>
        <w:right w:val="none" w:sz="0" w:space="0" w:color="auto"/>
      </w:divBdr>
    </w:div>
    <w:div w:id="1121455482">
      <w:bodyDiv w:val="1"/>
      <w:marLeft w:val="0"/>
      <w:marRight w:val="0"/>
      <w:marTop w:val="0"/>
      <w:marBottom w:val="0"/>
      <w:divBdr>
        <w:top w:val="none" w:sz="0" w:space="0" w:color="auto"/>
        <w:left w:val="none" w:sz="0" w:space="0" w:color="auto"/>
        <w:bottom w:val="none" w:sz="0" w:space="0" w:color="auto"/>
        <w:right w:val="none" w:sz="0" w:space="0" w:color="auto"/>
      </w:divBdr>
    </w:div>
    <w:div w:id="1163351113">
      <w:bodyDiv w:val="1"/>
      <w:marLeft w:val="0"/>
      <w:marRight w:val="0"/>
      <w:marTop w:val="0"/>
      <w:marBottom w:val="0"/>
      <w:divBdr>
        <w:top w:val="none" w:sz="0" w:space="0" w:color="auto"/>
        <w:left w:val="none" w:sz="0" w:space="0" w:color="auto"/>
        <w:bottom w:val="none" w:sz="0" w:space="0" w:color="auto"/>
        <w:right w:val="none" w:sz="0" w:space="0" w:color="auto"/>
      </w:divBdr>
    </w:div>
    <w:div w:id="1182815354">
      <w:bodyDiv w:val="1"/>
      <w:marLeft w:val="0"/>
      <w:marRight w:val="0"/>
      <w:marTop w:val="0"/>
      <w:marBottom w:val="0"/>
      <w:divBdr>
        <w:top w:val="none" w:sz="0" w:space="0" w:color="auto"/>
        <w:left w:val="none" w:sz="0" w:space="0" w:color="auto"/>
        <w:bottom w:val="none" w:sz="0" w:space="0" w:color="auto"/>
        <w:right w:val="none" w:sz="0" w:space="0" w:color="auto"/>
      </w:divBdr>
      <w:divsChild>
        <w:div w:id="353699061">
          <w:marLeft w:val="0"/>
          <w:marRight w:val="0"/>
          <w:marTop w:val="0"/>
          <w:marBottom w:val="0"/>
          <w:divBdr>
            <w:top w:val="none" w:sz="0" w:space="0" w:color="auto"/>
            <w:left w:val="none" w:sz="0" w:space="0" w:color="auto"/>
            <w:bottom w:val="none" w:sz="0" w:space="0" w:color="auto"/>
            <w:right w:val="none" w:sz="0" w:space="0" w:color="auto"/>
          </w:divBdr>
          <w:divsChild>
            <w:div w:id="29229636">
              <w:marLeft w:val="0"/>
              <w:marRight w:val="0"/>
              <w:marTop w:val="0"/>
              <w:marBottom w:val="0"/>
              <w:divBdr>
                <w:top w:val="none" w:sz="0" w:space="0" w:color="auto"/>
                <w:left w:val="none" w:sz="0" w:space="0" w:color="auto"/>
                <w:bottom w:val="none" w:sz="0" w:space="0" w:color="auto"/>
                <w:right w:val="none" w:sz="0" w:space="0" w:color="auto"/>
              </w:divBdr>
            </w:div>
            <w:div w:id="1384253009">
              <w:marLeft w:val="0"/>
              <w:marRight w:val="0"/>
              <w:marTop w:val="0"/>
              <w:marBottom w:val="0"/>
              <w:divBdr>
                <w:top w:val="none" w:sz="0" w:space="0" w:color="auto"/>
                <w:left w:val="none" w:sz="0" w:space="0" w:color="auto"/>
                <w:bottom w:val="none" w:sz="0" w:space="0" w:color="auto"/>
                <w:right w:val="none" w:sz="0" w:space="0" w:color="auto"/>
              </w:divBdr>
            </w:div>
            <w:div w:id="1441412115">
              <w:marLeft w:val="0"/>
              <w:marRight w:val="0"/>
              <w:marTop w:val="0"/>
              <w:marBottom w:val="0"/>
              <w:divBdr>
                <w:top w:val="none" w:sz="0" w:space="0" w:color="auto"/>
                <w:left w:val="none" w:sz="0" w:space="0" w:color="auto"/>
                <w:bottom w:val="none" w:sz="0" w:space="0" w:color="auto"/>
                <w:right w:val="none" w:sz="0" w:space="0" w:color="auto"/>
              </w:divBdr>
            </w:div>
            <w:div w:id="1458835114">
              <w:marLeft w:val="0"/>
              <w:marRight w:val="0"/>
              <w:marTop w:val="0"/>
              <w:marBottom w:val="0"/>
              <w:divBdr>
                <w:top w:val="none" w:sz="0" w:space="0" w:color="auto"/>
                <w:left w:val="none" w:sz="0" w:space="0" w:color="auto"/>
                <w:bottom w:val="none" w:sz="0" w:space="0" w:color="auto"/>
                <w:right w:val="none" w:sz="0" w:space="0" w:color="auto"/>
              </w:divBdr>
            </w:div>
          </w:divsChild>
        </w:div>
        <w:div w:id="1622415593">
          <w:marLeft w:val="0"/>
          <w:marRight w:val="0"/>
          <w:marTop w:val="0"/>
          <w:marBottom w:val="0"/>
          <w:divBdr>
            <w:top w:val="none" w:sz="0" w:space="0" w:color="auto"/>
            <w:left w:val="none" w:sz="0" w:space="0" w:color="auto"/>
            <w:bottom w:val="none" w:sz="0" w:space="0" w:color="auto"/>
            <w:right w:val="none" w:sz="0" w:space="0" w:color="auto"/>
          </w:divBdr>
          <w:divsChild>
            <w:div w:id="19665606">
              <w:marLeft w:val="0"/>
              <w:marRight w:val="0"/>
              <w:marTop w:val="0"/>
              <w:marBottom w:val="0"/>
              <w:divBdr>
                <w:top w:val="none" w:sz="0" w:space="0" w:color="auto"/>
                <w:left w:val="none" w:sz="0" w:space="0" w:color="auto"/>
                <w:bottom w:val="none" w:sz="0" w:space="0" w:color="auto"/>
                <w:right w:val="none" w:sz="0" w:space="0" w:color="auto"/>
              </w:divBdr>
            </w:div>
            <w:div w:id="39980640">
              <w:marLeft w:val="0"/>
              <w:marRight w:val="0"/>
              <w:marTop w:val="0"/>
              <w:marBottom w:val="0"/>
              <w:divBdr>
                <w:top w:val="none" w:sz="0" w:space="0" w:color="auto"/>
                <w:left w:val="none" w:sz="0" w:space="0" w:color="auto"/>
                <w:bottom w:val="none" w:sz="0" w:space="0" w:color="auto"/>
                <w:right w:val="none" w:sz="0" w:space="0" w:color="auto"/>
              </w:divBdr>
            </w:div>
            <w:div w:id="104006691">
              <w:marLeft w:val="0"/>
              <w:marRight w:val="0"/>
              <w:marTop w:val="0"/>
              <w:marBottom w:val="0"/>
              <w:divBdr>
                <w:top w:val="none" w:sz="0" w:space="0" w:color="auto"/>
                <w:left w:val="none" w:sz="0" w:space="0" w:color="auto"/>
                <w:bottom w:val="none" w:sz="0" w:space="0" w:color="auto"/>
                <w:right w:val="none" w:sz="0" w:space="0" w:color="auto"/>
              </w:divBdr>
            </w:div>
            <w:div w:id="194467096">
              <w:marLeft w:val="0"/>
              <w:marRight w:val="0"/>
              <w:marTop w:val="0"/>
              <w:marBottom w:val="0"/>
              <w:divBdr>
                <w:top w:val="none" w:sz="0" w:space="0" w:color="auto"/>
                <w:left w:val="none" w:sz="0" w:space="0" w:color="auto"/>
                <w:bottom w:val="none" w:sz="0" w:space="0" w:color="auto"/>
                <w:right w:val="none" w:sz="0" w:space="0" w:color="auto"/>
              </w:divBdr>
            </w:div>
            <w:div w:id="261424926">
              <w:marLeft w:val="0"/>
              <w:marRight w:val="0"/>
              <w:marTop w:val="0"/>
              <w:marBottom w:val="0"/>
              <w:divBdr>
                <w:top w:val="none" w:sz="0" w:space="0" w:color="auto"/>
                <w:left w:val="none" w:sz="0" w:space="0" w:color="auto"/>
                <w:bottom w:val="none" w:sz="0" w:space="0" w:color="auto"/>
                <w:right w:val="none" w:sz="0" w:space="0" w:color="auto"/>
              </w:divBdr>
            </w:div>
            <w:div w:id="507064454">
              <w:marLeft w:val="0"/>
              <w:marRight w:val="0"/>
              <w:marTop w:val="0"/>
              <w:marBottom w:val="0"/>
              <w:divBdr>
                <w:top w:val="none" w:sz="0" w:space="0" w:color="auto"/>
                <w:left w:val="none" w:sz="0" w:space="0" w:color="auto"/>
                <w:bottom w:val="none" w:sz="0" w:space="0" w:color="auto"/>
                <w:right w:val="none" w:sz="0" w:space="0" w:color="auto"/>
              </w:divBdr>
            </w:div>
            <w:div w:id="518086892">
              <w:marLeft w:val="0"/>
              <w:marRight w:val="0"/>
              <w:marTop w:val="0"/>
              <w:marBottom w:val="0"/>
              <w:divBdr>
                <w:top w:val="none" w:sz="0" w:space="0" w:color="auto"/>
                <w:left w:val="none" w:sz="0" w:space="0" w:color="auto"/>
                <w:bottom w:val="none" w:sz="0" w:space="0" w:color="auto"/>
                <w:right w:val="none" w:sz="0" w:space="0" w:color="auto"/>
              </w:divBdr>
            </w:div>
            <w:div w:id="822815687">
              <w:marLeft w:val="0"/>
              <w:marRight w:val="0"/>
              <w:marTop w:val="0"/>
              <w:marBottom w:val="0"/>
              <w:divBdr>
                <w:top w:val="none" w:sz="0" w:space="0" w:color="auto"/>
                <w:left w:val="none" w:sz="0" w:space="0" w:color="auto"/>
                <w:bottom w:val="none" w:sz="0" w:space="0" w:color="auto"/>
                <w:right w:val="none" w:sz="0" w:space="0" w:color="auto"/>
              </w:divBdr>
            </w:div>
            <w:div w:id="912275394">
              <w:marLeft w:val="0"/>
              <w:marRight w:val="0"/>
              <w:marTop w:val="0"/>
              <w:marBottom w:val="0"/>
              <w:divBdr>
                <w:top w:val="none" w:sz="0" w:space="0" w:color="auto"/>
                <w:left w:val="none" w:sz="0" w:space="0" w:color="auto"/>
                <w:bottom w:val="none" w:sz="0" w:space="0" w:color="auto"/>
                <w:right w:val="none" w:sz="0" w:space="0" w:color="auto"/>
              </w:divBdr>
            </w:div>
            <w:div w:id="961691704">
              <w:marLeft w:val="0"/>
              <w:marRight w:val="0"/>
              <w:marTop w:val="0"/>
              <w:marBottom w:val="0"/>
              <w:divBdr>
                <w:top w:val="none" w:sz="0" w:space="0" w:color="auto"/>
                <w:left w:val="none" w:sz="0" w:space="0" w:color="auto"/>
                <w:bottom w:val="none" w:sz="0" w:space="0" w:color="auto"/>
                <w:right w:val="none" w:sz="0" w:space="0" w:color="auto"/>
              </w:divBdr>
            </w:div>
            <w:div w:id="1025446710">
              <w:marLeft w:val="0"/>
              <w:marRight w:val="0"/>
              <w:marTop w:val="0"/>
              <w:marBottom w:val="0"/>
              <w:divBdr>
                <w:top w:val="none" w:sz="0" w:space="0" w:color="auto"/>
                <w:left w:val="none" w:sz="0" w:space="0" w:color="auto"/>
                <w:bottom w:val="none" w:sz="0" w:space="0" w:color="auto"/>
                <w:right w:val="none" w:sz="0" w:space="0" w:color="auto"/>
              </w:divBdr>
            </w:div>
            <w:div w:id="1128817600">
              <w:marLeft w:val="0"/>
              <w:marRight w:val="0"/>
              <w:marTop w:val="0"/>
              <w:marBottom w:val="0"/>
              <w:divBdr>
                <w:top w:val="none" w:sz="0" w:space="0" w:color="auto"/>
                <w:left w:val="none" w:sz="0" w:space="0" w:color="auto"/>
                <w:bottom w:val="none" w:sz="0" w:space="0" w:color="auto"/>
                <w:right w:val="none" w:sz="0" w:space="0" w:color="auto"/>
              </w:divBdr>
            </w:div>
            <w:div w:id="1470174100">
              <w:marLeft w:val="0"/>
              <w:marRight w:val="0"/>
              <w:marTop w:val="0"/>
              <w:marBottom w:val="0"/>
              <w:divBdr>
                <w:top w:val="none" w:sz="0" w:space="0" w:color="auto"/>
                <w:left w:val="none" w:sz="0" w:space="0" w:color="auto"/>
                <w:bottom w:val="none" w:sz="0" w:space="0" w:color="auto"/>
                <w:right w:val="none" w:sz="0" w:space="0" w:color="auto"/>
              </w:divBdr>
            </w:div>
            <w:div w:id="1482498006">
              <w:marLeft w:val="0"/>
              <w:marRight w:val="0"/>
              <w:marTop w:val="0"/>
              <w:marBottom w:val="0"/>
              <w:divBdr>
                <w:top w:val="none" w:sz="0" w:space="0" w:color="auto"/>
                <w:left w:val="none" w:sz="0" w:space="0" w:color="auto"/>
                <w:bottom w:val="none" w:sz="0" w:space="0" w:color="auto"/>
                <w:right w:val="none" w:sz="0" w:space="0" w:color="auto"/>
              </w:divBdr>
            </w:div>
            <w:div w:id="1508446235">
              <w:marLeft w:val="0"/>
              <w:marRight w:val="0"/>
              <w:marTop w:val="0"/>
              <w:marBottom w:val="0"/>
              <w:divBdr>
                <w:top w:val="none" w:sz="0" w:space="0" w:color="auto"/>
                <w:left w:val="none" w:sz="0" w:space="0" w:color="auto"/>
                <w:bottom w:val="none" w:sz="0" w:space="0" w:color="auto"/>
                <w:right w:val="none" w:sz="0" w:space="0" w:color="auto"/>
              </w:divBdr>
            </w:div>
            <w:div w:id="1628077159">
              <w:marLeft w:val="0"/>
              <w:marRight w:val="0"/>
              <w:marTop w:val="0"/>
              <w:marBottom w:val="0"/>
              <w:divBdr>
                <w:top w:val="none" w:sz="0" w:space="0" w:color="auto"/>
                <w:left w:val="none" w:sz="0" w:space="0" w:color="auto"/>
                <w:bottom w:val="none" w:sz="0" w:space="0" w:color="auto"/>
                <w:right w:val="none" w:sz="0" w:space="0" w:color="auto"/>
              </w:divBdr>
            </w:div>
            <w:div w:id="1663506217">
              <w:marLeft w:val="0"/>
              <w:marRight w:val="0"/>
              <w:marTop w:val="0"/>
              <w:marBottom w:val="0"/>
              <w:divBdr>
                <w:top w:val="none" w:sz="0" w:space="0" w:color="auto"/>
                <w:left w:val="none" w:sz="0" w:space="0" w:color="auto"/>
                <w:bottom w:val="none" w:sz="0" w:space="0" w:color="auto"/>
                <w:right w:val="none" w:sz="0" w:space="0" w:color="auto"/>
              </w:divBdr>
            </w:div>
            <w:div w:id="1709799093">
              <w:marLeft w:val="0"/>
              <w:marRight w:val="0"/>
              <w:marTop w:val="0"/>
              <w:marBottom w:val="0"/>
              <w:divBdr>
                <w:top w:val="none" w:sz="0" w:space="0" w:color="auto"/>
                <w:left w:val="none" w:sz="0" w:space="0" w:color="auto"/>
                <w:bottom w:val="none" w:sz="0" w:space="0" w:color="auto"/>
                <w:right w:val="none" w:sz="0" w:space="0" w:color="auto"/>
              </w:divBdr>
            </w:div>
            <w:div w:id="1882742304">
              <w:marLeft w:val="0"/>
              <w:marRight w:val="0"/>
              <w:marTop w:val="0"/>
              <w:marBottom w:val="0"/>
              <w:divBdr>
                <w:top w:val="none" w:sz="0" w:space="0" w:color="auto"/>
                <w:left w:val="none" w:sz="0" w:space="0" w:color="auto"/>
                <w:bottom w:val="none" w:sz="0" w:space="0" w:color="auto"/>
                <w:right w:val="none" w:sz="0" w:space="0" w:color="auto"/>
              </w:divBdr>
            </w:div>
            <w:div w:id="2047753401">
              <w:marLeft w:val="0"/>
              <w:marRight w:val="0"/>
              <w:marTop w:val="0"/>
              <w:marBottom w:val="0"/>
              <w:divBdr>
                <w:top w:val="none" w:sz="0" w:space="0" w:color="auto"/>
                <w:left w:val="none" w:sz="0" w:space="0" w:color="auto"/>
                <w:bottom w:val="none" w:sz="0" w:space="0" w:color="auto"/>
                <w:right w:val="none" w:sz="0" w:space="0" w:color="auto"/>
              </w:divBdr>
            </w:div>
          </w:divsChild>
        </w:div>
        <w:div w:id="1738283410">
          <w:marLeft w:val="0"/>
          <w:marRight w:val="0"/>
          <w:marTop w:val="0"/>
          <w:marBottom w:val="0"/>
          <w:divBdr>
            <w:top w:val="none" w:sz="0" w:space="0" w:color="auto"/>
            <w:left w:val="none" w:sz="0" w:space="0" w:color="auto"/>
            <w:bottom w:val="none" w:sz="0" w:space="0" w:color="auto"/>
            <w:right w:val="none" w:sz="0" w:space="0" w:color="auto"/>
          </w:divBdr>
          <w:divsChild>
            <w:div w:id="31466677">
              <w:marLeft w:val="0"/>
              <w:marRight w:val="0"/>
              <w:marTop w:val="0"/>
              <w:marBottom w:val="0"/>
              <w:divBdr>
                <w:top w:val="none" w:sz="0" w:space="0" w:color="auto"/>
                <w:left w:val="none" w:sz="0" w:space="0" w:color="auto"/>
                <w:bottom w:val="none" w:sz="0" w:space="0" w:color="auto"/>
                <w:right w:val="none" w:sz="0" w:space="0" w:color="auto"/>
              </w:divBdr>
            </w:div>
            <w:div w:id="222789337">
              <w:marLeft w:val="0"/>
              <w:marRight w:val="0"/>
              <w:marTop w:val="0"/>
              <w:marBottom w:val="0"/>
              <w:divBdr>
                <w:top w:val="none" w:sz="0" w:space="0" w:color="auto"/>
                <w:left w:val="none" w:sz="0" w:space="0" w:color="auto"/>
                <w:bottom w:val="none" w:sz="0" w:space="0" w:color="auto"/>
                <w:right w:val="none" w:sz="0" w:space="0" w:color="auto"/>
              </w:divBdr>
            </w:div>
            <w:div w:id="287323362">
              <w:marLeft w:val="0"/>
              <w:marRight w:val="0"/>
              <w:marTop w:val="0"/>
              <w:marBottom w:val="0"/>
              <w:divBdr>
                <w:top w:val="none" w:sz="0" w:space="0" w:color="auto"/>
                <w:left w:val="none" w:sz="0" w:space="0" w:color="auto"/>
                <w:bottom w:val="none" w:sz="0" w:space="0" w:color="auto"/>
                <w:right w:val="none" w:sz="0" w:space="0" w:color="auto"/>
              </w:divBdr>
            </w:div>
            <w:div w:id="332535279">
              <w:marLeft w:val="0"/>
              <w:marRight w:val="0"/>
              <w:marTop w:val="0"/>
              <w:marBottom w:val="0"/>
              <w:divBdr>
                <w:top w:val="none" w:sz="0" w:space="0" w:color="auto"/>
                <w:left w:val="none" w:sz="0" w:space="0" w:color="auto"/>
                <w:bottom w:val="none" w:sz="0" w:space="0" w:color="auto"/>
                <w:right w:val="none" w:sz="0" w:space="0" w:color="auto"/>
              </w:divBdr>
            </w:div>
            <w:div w:id="365566789">
              <w:marLeft w:val="0"/>
              <w:marRight w:val="0"/>
              <w:marTop w:val="0"/>
              <w:marBottom w:val="0"/>
              <w:divBdr>
                <w:top w:val="none" w:sz="0" w:space="0" w:color="auto"/>
                <w:left w:val="none" w:sz="0" w:space="0" w:color="auto"/>
                <w:bottom w:val="none" w:sz="0" w:space="0" w:color="auto"/>
                <w:right w:val="none" w:sz="0" w:space="0" w:color="auto"/>
              </w:divBdr>
            </w:div>
            <w:div w:id="378945221">
              <w:marLeft w:val="0"/>
              <w:marRight w:val="0"/>
              <w:marTop w:val="0"/>
              <w:marBottom w:val="0"/>
              <w:divBdr>
                <w:top w:val="none" w:sz="0" w:space="0" w:color="auto"/>
                <w:left w:val="none" w:sz="0" w:space="0" w:color="auto"/>
                <w:bottom w:val="none" w:sz="0" w:space="0" w:color="auto"/>
                <w:right w:val="none" w:sz="0" w:space="0" w:color="auto"/>
              </w:divBdr>
            </w:div>
            <w:div w:id="533159157">
              <w:marLeft w:val="0"/>
              <w:marRight w:val="0"/>
              <w:marTop w:val="0"/>
              <w:marBottom w:val="0"/>
              <w:divBdr>
                <w:top w:val="none" w:sz="0" w:space="0" w:color="auto"/>
                <w:left w:val="none" w:sz="0" w:space="0" w:color="auto"/>
                <w:bottom w:val="none" w:sz="0" w:space="0" w:color="auto"/>
                <w:right w:val="none" w:sz="0" w:space="0" w:color="auto"/>
              </w:divBdr>
            </w:div>
            <w:div w:id="706874946">
              <w:marLeft w:val="0"/>
              <w:marRight w:val="0"/>
              <w:marTop w:val="0"/>
              <w:marBottom w:val="0"/>
              <w:divBdr>
                <w:top w:val="none" w:sz="0" w:space="0" w:color="auto"/>
                <w:left w:val="none" w:sz="0" w:space="0" w:color="auto"/>
                <w:bottom w:val="none" w:sz="0" w:space="0" w:color="auto"/>
                <w:right w:val="none" w:sz="0" w:space="0" w:color="auto"/>
              </w:divBdr>
            </w:div>
            <w:div w:id="817379193">
              <w:marLeft w:val="0"/>
              <w:marRight w:val="0"/>
              <w:marTop w:val="0"/>
              <w:marBottom w:val="0"/>
              <w:divBdr>
                <w:top w:val="none" w:sz="0" w:space="0" w:color="auto"/>
                <w:left w:val="none" w:sz="0" w:space="0" w:color="auto"/>
                <w:bottom w:val="none" w:sz="0" w:space="0" w:color="auto"/>
                <w:right w:val="none" w:sz="0" w:space="0" w:color="auto"/>
              </w:divBdr>
            </w:div>
            <w:div w:id="884751415">
              <w:marLeft w:val="0"/>
              <w:marRight w:val="0"/>
              <w:marTop w:val="0"/>
              <w:marBottom w:val="0"/>
              <w:divBdr>
                <w:top w:val="none" w:sz="0" w:space="0" w:color="auto"/>
                <w:left w:val="none" w:sz="0" w:space="0" w:color="auto"/>
                <w:bottom w:val="none" w:sz="0" w:space="0" w:color="auto"/>
                <w:right w:val="none" w:sz="0" w:space="0" w:color="auto"/>
              </w:divBdr>
            </w:div>
            <w:div w:id="970552015">
              <w:marLeft w:val="0"/>
              <w:marRight w:val="0"/>
              <w:marTop w:val="0"/>
              <w:marBottom w:val="0"/>
              <w:divBdr>
                <w:top w:val="none" w:sz="0" w:space="0" w:color="auto"/>
                <w:left w:val="none" w:sz="0" w:space="0" w:color="auto"/>
                <w:bottom w:val="none" w:sz="0" w:space="0" w:color="auto"/>
                <w:right w:val="none" w:sz="0" w:space="0" w:color="auto"/>
              </w:divBdr>
            </w:div>
            <w:div w:id="973753581">
              <w:marLeft w:val="0"/>
              <w:marRight w:val="0"/>
              <w:marTop w:val="0"/>
              <w:marBottom w:val="0"/>
              <w:divBdr>
                <w:top w:val="none" w:sz="0" w:space="0" w:color="auto"/>
                <w:left w:val="none" w:sz="0" w:space="0" w:color="auto"/>
                <w:bottom w:val="none" w:sz="0" w:space="0" w:color="auto"/>
                <w:right w:val="none" w:sz="0" w:space="0" w:color="auto"/>
              </w:divBdr>
            </w:div>
            <w:div w:id="995108025">
              <w:marLeft w:val="0"/>
              <w:marRight w:val="0"/>
              <w:marTop w:val="0"/>
              <w:marBottom w:val="0"/>
              <w:divBdr>
                <w:top w:val="none" w:sz="0" w:space="0" w:color="auto"/>
                <w:left w:val="none" w:sz="0" w:space="0" w:color="auto"/>
                <w:bottom w:val="none" w:sz="0" w:space="0" w:color="auto"/>
                <w:right w:val="none" w:sz="0" w:space="0" w:color="auto"/>
              </w:divBdr>
            </w:div>
            <w:div w:id="1148979834">
              <w:marLeft w:val="0"/>
              <w:marRight w:val="0"/>
              <w:marTop w:val="0"/>
              <w:marBottom w:val="0"/>
              <w:divBdr>
                <w:top w:val="none" w:sz="0" w:space="0" w:color="auto"/>
                <w:left w:val="none" w:sz="0" w:space="0" w:color="auto"/>
                <w:bottom w:val="none" w:sz="0" w:space="0" w:color="auto"/>
                <w:right w:val="none" w:sz="0" w:space="0" w:color="auto"/>
              </w:divBdr>
            </w:div>
            <w:div w:id="1165894435">
              <w:marLeft w:val="0"/>
              <w:marRight w:val="0"/>
              <w:marTop w:val="0"/>
              <w:marBottom w:val="0"/>
              <w:divBdr>
                <w:top w:val="none" w:sz="0" w:space="0" w:color="auto"/>
                <w:left w:val="none" w:sz="0" w:space="0" w:color="auto"/>
                <w:bottom w:val="none" w:sz="0" w:space="0" w:color="auto"/>
                <w:right w:val="none" w:sz="0" w:space="0" w:color="auto"/>
              </w:divBdr>
            </w:div>
            <w:div w:id="211767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740874">
      <w:bodyDiv w:val="1"/>
      <w:marLeft w:val="0"/>
      <w:marRight w:val="0"/>
      <w:marTop w:val="0"/>
      <w:marBottom w:val="0"/>
      <w:divBdr>
        <w:top w:val="none" w:sz="0" w:space="0" w:color="auto"/>
        <w:left w:val="none" w:sz="0" w:space="0" w:color="auto"/>
        <w:bottom w:val="none" w:sz="0" w:space="0" w:color="auto"/>
        <w:right w:val="none" w:sz="0" w:space="0" w:color="auto"/>
      </w:divBdr>
    </w:div>
    <w:div w:id="1233272000">
      <w:bodyDiv w:val="1"/>
      <w:marLeft w:val="0"/>
      <w:marRight w:val="0"/>
      <w:marTop w:val="0"/>
      <w:marBottom w:val="0"/>
      <w:divBdr>
        <w:top w:val="none" w:sz="0" w:space="0" w:color="auto"/>
        <w:left w:val="none" w:sz="0" w:space="0" w:color="auto"/>
        <w:bottom w:val="none" w:sz="0" w:space="0" w:color="auto"/>
        <w:right w:val="none" w:sz="0" w:space="0" w:color="auto"/>
      </w:divBdr>
    </w:div>
    <w:div w:id="1272132291">
      <w:bodyDiv w:val="1"/>
      <w:marLeft w:val="0"/>
      <w:marRight w:val="0"/>
      <w:marTop w:val="0"/>
      <w:marBottom w:val="0"/>
      <w:divBdr>
        <w:top w:val="none" w:sz="0" w:space="0" w:color="auto"/>
        <w:left w:val="none" w:sz="0" w:space="0" w:color="auto"/>
        <w:bottom w:val="none" w:sz="0" w:space="0" w:color="auto"/>
        <w:right w:val="none" w:sz="0" w:space="0" w:color="auto"/>
      </w:divBdr>
    </w:div>
    <w:div w:id="1285114746">
      <w:bodyDiv w:val="1"/>
      <w:marLeft w:val="0"/>
      <w:marRight w:val="0"/>
      <w:marTop w:val="0"/>
      <w:marBottom w:val="0"/>
      <w:divBdr>
        <w:top w:val="none" w:sz="0" w:space="0" w:color="auto"/>
        <w:left w:val="none" w:sz="0" w:space="0" w:color="auto"/>
        <w:bottom w:val="none" w:sz="0" w:space="0" w:color="auto"/>
        <w:right w:val="none" w:sz="0" w:space="0" w:color="auto"/>
      </w:divBdr>
    </w:div>
    <w:div w:id="1288003772">
      <w:bodyDiv w:val="1"/>
      <w:marLeft w:val="0"/>
      <w:marRight w:val="0"/>
      <w:marTop w:val="0"/>
      <w:marBottom w:val="0"/>
      <w:divBdr>
        <w:top w:val="none" w:sz="0" w:space="0" w:color="auto"/>
        <w:left w:val="none" w:sz="0" w:space="0" w:color="auto"/>
        <w:bottom w:val="none" w:sz="0" w:space="0" w:color="auto"/>
        <w:right w:val="none" w:sz="0" w:space="0" w:color="auto"/>
      </w:divBdr>
    </w:div>
    <w:div w:id="1319580759">
      <w:bodyDiv w:val="1"/>
      <w:marLeft w:val="0"/>
      <w:marRight w:val="0"/>
      <w:marTop w:val="0"/>
      <w:marBottom w:val="0"/>
      <w:divBdr>
        <w:top w:val="none" w:sz="0" w:space="0" w:color="auto"/>
        <w:left w:val="none" w:sz="0" w:space="0" w:color="auto"/>
        <w:bottom w:val="none" w:sz="0" w:space="0" w:color="auto"/>
        <w:right w:val="none" w:sz="0" w:space="0" w:color="auto"/>
      </w:divBdr>
    </w:div>
    <w:div w:id="1407604787">
      <w:bodyDiv w:val="1"/>
      <w:marLeft w:val="0"/>
      <w:marRight w:val="0"/>
      <w:marTop w:val="0"/>
      <w:marBottom w:val="0"/>
      <w:divBdr>
        <w:top w:val="none" w:sz="0" w:space="0" w:color="auto"/>
        <w:left w:val="none" w:sz="0" w:space="0" w:color="auto"/>
        <w:bottom w:val="none" w:sz="0" w:space="0" w:color="auto"/>
        <w:right w:val="none" w:sz="0" w:space="0" w:color="auto"/>
      </w:divBdr>
    </w:div>
    <w:div w:id="1420718410">
      <w:bodyDiv w:val="1"/>
      <w:marLeft w:val="0"/>
      <w:marRight w:val="0"/>
      <w:marTop w:val="0"/>
      <w:marBottom w:val="0"/>
      <w:divBdr>
        <w:top w:val="none" w:sz="0" w:space="0" w:color="auto"/>
        <w:left w:val="none" w:sz="0" w:space="0" w:color="auto"/>
        <w:bottom w:val="none" w:sz="0" w:space="0" w:color="auto"/>
        <w:right w:val="none" w:sz="0" w:space="0" w:color="auto"/>
      </w:divBdr>
    </w:div>
    <w:div w:id="1481385495">
      <w:bodyDiv w:val="1"/>
      <w:marLeft w:val="0"/>
      <w:marRight w:val="0"/>
      <w:marTop w:val="0"/>
      <w:marBottom w:val="0"/>
      <w:divBdr>
        <w:top w:val="none" w:sz="0" w:space="0" w:color="auto"/>
        <w:left w:val="none" w:sz="0" w:space="0" w:color="auto"/>
        <w:bottom w:val="none" w:sz="0" w:space="0" w:color="auto"/>
        <w:right w:val="none" w:sz="0" w:space="0" w:color="auto"/>
      </w:divBdr>
    </w:div>
    <w:div w:id="1491022625">
      <w:bodyDiv w:val="1"/>
      <w:marLeft w:val="0"/>
      <w:marRight w:val="0"/>
      <w:marTop w:val="0"/>
      <w:marBottom w:val="0"/>
      <w:divBdr>
        <w:top w:val="none" w:sz="0" w:space="0" w:color="auto"/>
        <w:left w:val="none" w:sz="0" w:space="0" w:color="auto"/>
        <w:bottom w:val="none" w:sz="0" w:space="0" w:color="auto"/>
        <w:right w:val="none" w:sz="0" w:space="0" w:color="auto"/>
      </w:divBdr>
    </w:div>
    <w:div w:id="1512405890">
      <w:bodyDiv w:val="1"/>
      <w:marLeft w:val="0"/>
      <w:marRight w:val="0"/>
      <w:marTop w:val="0"/>
      <w:marBottom w:val="0"/>
      <w:divBdr>
        <w:top w:val="none" w:sz="0" w:space="0" w:color="auto"/>
        <w:left w:val="none" w:sz="0" w:space="0" w:color="auto"/>
        <w:bottom w:val="none" w:sz="0" w:space="0" w:color="auto"/>
        <w:right w:val="none" w:sz="0" w:space="0" w:color="auto"/>
      </w:divBdr>
    </w:div>
    <w:div w:id="1517771614">
      <w:bodyDiv w:val="1"/>
      <w:marLeft w:val="0"/>
      <w:marRight w:val="0"/>
      <w:marTop w:val="0"/>
      <w:marBottom w:val="0"/>
      <w:divBdr>
        <w:top w:val="none" w:sz="0" w:space="0" w:color="auto"/>
        <w:left w:val="none" w:sz="0" w:space="0" w:color="auto"/>
        <w:bottom w:val="none" w:sz="0" w:space="0" w:color="auto"/>
        <w:right w:val="none" w:sz="0" w:space="0" w:color="auto"/>
      </w:divBdr>
    </w:div>
    <w:div w:id="1544555966">
      <w:bodyDiv w:val="1"/>
      <w:marLeft w:val="0"/>
      <w:marRight w:val="0"/>
      <w:marTop w:val="0"/>
      <w:marBottom w:val="0"/>
      <w:divBdr>
        <w:top w:val="none" w:sz="0" w:space="0" w:color="auto"/>
        <w:left w:val="none" w:sz="0" w:space="0" w:color="auto"/>
        <w:bottom w:val="none" w:sz="0" w:space="0" w:color="auto"/>
        <w:right w:val="none" w:sz="0" w:space="0" w:color="auto"/>
      </w:divBdr>
    </w:div>
    <w:div w:id="1603612018">
      <w:bodyDiv w:val="1"/>
      <w:marLeft w:val="0"/>
      <w:marRight w:val="0"/>
      <w:marTop w:val="0"/>
      <w:marBottom w:val="0"/>
      <w:divBdr>
        <w:top w:val="none" w:sz="0" w:space="0" w:color="auto"/>
        <w:left w:val="none" w:sz="0" w:space="0" w:color="auto"/>
        <w:bottom w:val="none" w:sz="0" w:space="0" w:color="auto"/>
        <w:right w:val="none" w:sz="0" w:space="0" w:color="auto"/>
      </w:divBdr>
    </w:div>
    <w:div w:id="1613977379">
      <w:bodyDiv w:val="1"/>
      <w:marLeft w:val="0"/>
      <w:marRight w:val="0"/>
      <w:marTop w:val="0"/>
      <w:marBottom w:val="0"/>
      <w:divBdr>
        <w:top w:val="none" w:sz="0" w:space="0" w:color="auto"/>
        <w:left w:val="none" w:sz="0" w:space="0" w:color="auto"/>
        <w:bottom w:val="none" w:sz="0" w:space="0" w:color="auto"/>
        <w:right w:val="none" w:sz="0" w:space="0" w:color="auto"/>
      </w:divBdr>
    </w:div>
    <w:div w:id="1656763175">
      <w:bodyDiv w:val="1"/>
      <w:marLeft w:val="0"/>
      <w:marRight w:val="0"/>
      <w:marTop w:val="0"/>
      <w:marBottom w:val="0"/>
      <w:divBdr>
        <w:top w:val="none" w:sz="0" w:space="0" w:color="auto"/>
        <w:left w:val="none" w:sz="0" w:space="0" w:color="auto"/>
        <w:bottom w:val="none" w:sz="0" w:space="0" w:color="auto"/>
        <w:right w:val="none" w:sz="0" w:space="0" w:color="auto"/>
      </w:divBdr>
    </w:div>
    <w:div w:id="1676304239">
      <w:bodyDiv w:val="1"/>
      <w:marLeft w:val="0"/>
      <w:marRight w:val="0"/>
      <w:marTop w:val="0"/>
      <w:marBottom w:val="0"/>
      <w:divBdr>
        <w:top w:val="none" w:sz="0" w:space="0" w:color="auto"/>
        <w:left w:val="none" w:sz="0" w:space="0" w:color="auto"/>
        <w:bottom w:val="none" w:sz="0" w:space="0" w:color="auto"/>
        <w:right w:val="none" w:sz="0" w:space="0" w:color="auto"/>
      </w:divBdr>
    </w:div>
    <w:div w:id="1718162824">
      <w:bodyDiv w:val="1"/>
      <w:marLeft w:val="0"/>
      <w:marRight w:val="0"/>
      <w:marTop w:val="0"/>
      <w:marBottom w:val="0"/>
      <w:divBdr>
        <w:top w:val="none" w:sz="0" w:space="0" w:color="auto"/>
        <w:left w:val="none" w:sz="0" w:space="0" w:color="auto"/>
        <w:bottom w:val="none" w:sz="0" w:space="0" w:color="auto"/>
        <w:right w:val="none" w:sz="0" w:space="0" w:color="auto"/>
      </w:divBdr>
    </w:div>
    <w:div w:id="1826193201">
      <w:bodyDiv w:val="1"/>
      <w:marLeft w:val="0"/>
      <w:marRight w:val="0"/>
      <w:marTop w:val="0"/>
      <w:marBottom w:val="0"/>
      <w:divBdr>
        <w:top w:val="none" w:sz="0" w:space="0" w:color="auto"/>
        <w:left w:val="none" w:sz="0" w:space="0" w:color="auto"/>
        <w:bottom w:val="none" w:sz="0" w:space="0" w:color="auto"/>
        <w:right w:val="none" w:sz="0" w:space="0" w:color="auto"/>
      </w:divBdr>
    </w:div>
    <w:div w:id="1858882880">
      <w:bodyDiv w:val="1"/>
      <w:marLeft w:val="0"/>
      <w:marRight w:val="0"/>
      <w:marTop w:val="0"/>
      <w:marBottom w:val="0"/>
      <w:divBdr>
        <w:top w:val="none" w:sz="0" w:space="0" w:color="auto"/>
        <w:left w:val="none" w:sz="0" w:space="0" w:color="auto"/>
        <w:bottom w:val="none" w:sz="0" w:space="0" w:color="auto"/>
        <w:right w:val="none" w:sz="0" w:space="0" w:color="auto"/>
      </w:divBdr>
    </w:div>
    <w:div w:id="1888374657">
      <w:bodyDiv w:val="1"/>
      <w:marLeft w:val="0"/>
      <w:marRight w:val="0"/>
      <w:marTop w:val="0"/>
      <w:marBottom w:val="0"/>
      <w:divBdr>
        <w:top w:val="none" w:sz="0" w:space="0" w:color="auto"/>
        <w:left w:val="none" w:sz="0" w:space="0" w:color="auto"/>
        <w:bottom w:val="none" w:sz="0" w:space="0" w:color="auto"/>
        <w:right w:val="none" w:sz="0" w:space="0" w:color="auto"/>
      </w:divBdr>
    </w:div>
    <w:div w:id="1893804000">
      <w:bodyDiv w:val="1"/>
      <w:marLeft w:val="0"/>
      <w:marRight w:val="0"/>
      <w:marTop w:val="0"/>
      <w:marBottom w:val="0"/>
      <w:divBdr>
        <w:top w:val="none" w:sz="0" w:space="0" w:color="auto"/>
        <w:left w:val="none" w:sz="0" w:space="0" w:color="auto"/>
        <w:bottom w:val="none" w:sz="0" w:space="0" w:color="auto"/>
        <w:right w:val="none" w:sz="0" w:space="0" w:color="auto"/>
      </w:divBdr>
    </w:div>
    <w:div w:id="1909999133">
      <w:bodyDiv w:val="1"/>
      <w:marLeft w:val="0"/>
      <w:marRight w:val="0"/>
      <w:marTop w:val="0"/>
      <w:marBottom w:val="0"/>
      <w:divBdr>
        <w:top w:val="none" w:sz="0" w:space="0" w:color="auto"/>
        <w:left w:val="none" w:sz="0" w:space="0" w:color="auto"/>
        <w:bottom w:val="none" w:sz="0" w:space="0" w:color="auto"/>
        <w:right w:val="none" w:sz="0" w:space="0" w:color="auto"/>
      </w:divBdr>
    </w:div>
    <w:div w:id="1923023340">
      <w:bodyDiv w:val="1"/>
      <w:marLeft w:val="0"/>
      <w:marRight w:val="0"/>
      <w:marTop w:val="0"/>
      <w:marBottom w:val="0"/>
      <w:divBdr>
        <w:top w:val="none" w:sz="0" w:space="0" w:color="auto"/>
        <w:left w:val="none" w:sz="0" w:space="0" w:color="auto"/>
        <w:bottom w:val="none" w:sz="0" w:space="0" w:color="auto"/>
        <w:right w:val="none" w:sz="0" w:space="0" w:color="auto"/>
      </w:divBdr>
    </w:div>
    <w:div w:id="1933930802">
      <w:bodyDiv w:val="1"/>
      <w:marLeft w:val="0"/>
      <w:marRight w:val="0"/>
      <w:marTop w:val="0"/>
      <w:marBottom w:val="0"/>
      <w:divBdr>
        <w:top w:val="none" w:sz="0" w:space="0" w:color="auto"/>
        <w:left w:val="none" w:sz="0" w:space="0" w:color="auto"/>
        <w:bottom w:val="none" w:sz="0" w:space="0" w:color="auto"/>
        <w:right w:val="none" w:sz="0" w:space="0" w:color="auto"/>
      </w:divBdr>
    </w:div>
    <w:div w:id="1940605361">
      <w:bodyDiv w:val="1"/>
      <w:marLeft w:val="0"/>
      <w:marRight w:val="0"/>
      <w:marTop w:val="0"/>
      <w:marBottom w:val="0"/>
      <w:divBdr>
        <w:top w:val="none" w:sz="0" w:space="0" w:color="auto"/>
        <w:left w:val="none" w:sz="0" w:space="0" w:color="auto"/>
        <w:bottom w:val="none" w:sz="0" w:space="0" w:color="auto"/>
        <w:right w:val="none" w:sz="0" w:space="0" w:color="auto"/>
      </w:divBdr>
    </w:div>
    <w:div w:id="1950619842">
      <w:bodyDiv w:val="1"/>
      <w:marLeft w:val="0"/>
      <w:marRight w:val="0"/>
      <w:marTop w:val="0"/>
      <w:marBottom w:val="0"/>
      <w:divBdr>
        <w:top w:val="none" w:sz="0" w:space="0" w:color="auto"/>
        <w:left w:val="none" w:sz="0" w:space="0" w:color="auto"/>
        <w:bottom w:val="none" w:sz="0" w:space="0" w:color="auto"/>
        <w:right w:val="none" w:sz="0" w:space="0" w:color="auto"/>
      </w:divBdr>
    </w:div>
    <w:div w:id="1971396284">
      <w:bodyDiv w:val="1"/>
      <w:marLeft w:val="0"/>
      <w:marRight w:val="0"/>
      <w:marTop w:val="0"/>
      <w:marBottom w:val="0"/>
      <w:divBdr>
        <w:top w:val="none" w:sz="0" w:space="0" w:color="auto"/>
        <w:left w:val="none" w:sz="0" w:space="0" w:color="auto"/>
        <w:bottom w:val="none" w:sz="0" w:space="0" w:color="auto"/>
        <w:right w:val="none" w:sz="0" w:space="0" w:color="auto"/>
      </w:divBdr>
    </w:div>
    <w:div w:id="1990865055">
      <w:bodyDiv w:val="1"/>
      <w:marLeft w:val="0"/>
      <w:marRight w:val="0"/>
      <w:marTop w:val="0"/>
      <w:marBottom w:val="0"/>
      <w:divBdr>
        <w:top w:val="none" w:sz="0" w:space="0" w:color="auto"/>
        <w:left w:val="none" w:sz="0" w:space="0" w:color="auto"/>
        <w:bottom w:val="none" w:sz="0" w:space="0" w:color="auto"/>
        <w:right w:val="none" w:sz="0" w:space="0" w:color="auto"/>
      </w:divBdr>
    </w:div>
    <w:div w:id="2018533252">
      <w:bodyDiv w:val="1"/>
      <w:marLeft w:val="0"/>
      <w:marRight w:val="0"/>
      <w:marTop w:val="0"/>
      <w:marBottom w:val="0"/>
      <w:divBdr>
        <w:top w:val="none" w:sz="0" w:space="0" w:color="auto"/>
        <w:left w:val="none" w:sz="0" w:space="0" w:color="auto"/>
        <w:bottom w:val="none" w:sz="0" w:space="0" w:color="auto"/>
        <w:right w:val="none" w:sz="0" w:space="0" w:color="auto"/>
      </w:divBdr>
    </w:div>
    <w:div w:id="2047674001">
      <w:bodyDiv w:val="1"/>
      <w:marLeft w:val="0"/>
      <w:marRight w:val="0"/>
      <w:marTop w:val="0"/>
      <w:marBottom w:val="0"/>
      <w:divBdr>
        <w:top w:val="none" w:sz="0" w:space="0" w:color="auto"/>
        <w:left w:val="none" w:sz="0" w:space="0" w:color="auto"/>
        <w:bottom w:val="none" w:sz="0" w:space="0" w:color="auto"/>
        <w:right w:val="none" w:sz="0" w:space="0" w:color="auto"/>
      </w:divBdr>
    </w:div>
    <w:div w:id="2050178488">
      <w:bodyDiv w:val="1"/>
      <w:marLeft w:val="0"/>
      <w:marRight w:val="0"/>
      <w:marTop w:val="0"/>
      <w:marBottom w:val="0"/>
      <w:divBdr>
        <w:top w:val="none" w:sz="0" w:space="0" w:color="auto"/>
        <w:left w:val="none" w:sz="0" w:space="0" w:color="auto"/>
        <w:bottom w:val="none" w:sz="0" w:space="0" w:color="auto"/>
        <w:right w:val="none" w:sz="0" w:space="0" w:color="auto"/>
      </w:divBdr>
    </w:div>
    <w:div w:id="2080445557">
      <w:bodyDiv w:val="1"/>
      <w:marLeft w:val="0"/>
      <w:marRight w:val="0"/>
      <w:marTop w:val="0"/>
      <w:marBottom w:val="0"/>
      <w:divBdr>
        <w:top w:val="none" w:sz="0" w:space="0" w:color="auto"/>
        <w:left w:val="none" w:sz="0" w:space="0" w:color="auto"/>
        <w:bottom w:val="none" w:sz="0" w:space="0" w:color="auto"/>
        <w:right w:val="none" w:sz="0" w:space="0" w:color="auto"/>
      </w:divBdr>
    </w:div>
    <w:div w:id="2123840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jpeg" Id="rId13" /><Relationship Type="http://schemas.openxmlformats.org/officeDocument/2006/relationships/image" Target="media/image7.png" Id="rId18" /><Relationship Type="http://schemas.openxmlformats.org/officeDocument/2006/relationships/image" Target="media/image15.png" Id="rId26" /><Relationship Type="http://schemas.openxmlformats.org/officeDocument/2006/relationships/image" Target="media/image28.png" Id="rId39" /><Relationship Type="http://schemas.openxmlformats.org/officeDocument/2006/relationships/image" Target="media/image10.png" Id="rId21" /><Relationship Type="http://schemas.openxmlformats.org/officeDocument/2006/relationships/image" Target="media/image23.png" Id="rId34" /><Relationship Type="http://schemas.openxmlformats.org/officeDocument/2006/relationships/image" Target="media/image31.png" Id="rId42" /><Relationship Type="http://schemas.openxmlformats.org/officeDocument/2006/relationships/image" Target="media/image36.png" Id="rId47" /><Relationship Type="http://schemas.openxmlformats.org/officeDocument/2006/relationships/image" Target="media/image39.png" Id="rId50" /><Relationship Type="http://schemas.openxmlformats.org/officeDocument/2006/relationships/image" Target="media/image44.png" Id="rId55" /><Relationship Type="http://schemas.openxmlformats.org/officeDocument/2006/relationships/theme" Target="theme/theme1.xml" Id="rId63"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image" Target="media/image5.jpeg" Id="rId16" /><Relationship Type="http://schemas.openxmlformats.org/officeDocument/2006/relationships/image" Target="media/image9.png" Id="rId20" /><Relationship Type="http://schemas.openxmlformats.org/officeDocument/2006/relationships/image" Target="media/image18.jpeg" Id="rId29" /><Relationship Type="http://schemas.openxmlformats.org/officeDocument/2006/relationships/image" Target="media/image30.jpeg" Id="rId41" /><Relationship Type="http://schemas.openxmlformats.org/officeDocument/2006/relationships/image" Target="media/image43.png" Id="rId54" /><Relationship Type="http://schemas.openxmlformats.org/officeDocument/2006/relationships/glossaryDocument" Target="glossary/document.xml" Id="rId62"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image" Target="media/image13.png" Id="rId24"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image" Target="media/image42.png" Id="rId53" /><Relationship Type="http://schemas.openxmlformats.org/officeDocument/2006/relationships/image" Target="media/image47.png" Id="rId58" /><Relationship Type="http://schemas.openxmlformats.org/officeDocument/2006/relationships/customXml" Target="../customXml/item5.xml" Id="rId5" /><Relationship Type="http://schemas.openxmlformats.org/officeDocument/2006/relationships/image" Target="media/image4.jpe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25.png" Id="rId36" /><Relationship Type="http://schemas.openxmlformats.org/officeDocument/2006/relationships/image" Target="media/image38.png" Id="rId49" /><Relationship Type="http://schemas.openxmlformats.org/officeDocument/2006/relationships/image" Target="media/image46.png" Id="rId57" /><Relationship Type="http://schemas.microsoft.com/office/2011/relationships/people" Target="people.xml" Id="rId61" /><Relationship Type="http://schemas.openxmlformats.org/officeDocument/2006/relationships/footnotes" Target="footnotes.xml" Id="rId10" /><Relationship Type="http://schemas.openxmlformats.org/officeDocument/2006/relationships/image" Target="media/image8.png" Id="rId19" /><Relationship Type="http://schemas.openxmlformats.org/officeDocument/2006/relationships/image" Target="media/image20.png" Id="rId31" /><Relationship Type="http://schemas.openxmlformats.org/officeDocument/2006/relationships/image" Target="media/image33.png" Id="rId44" /><Relationship Type="http://schemas.openxmlformats.org/officeDocument/2006/relationships/image" Target="media/image41.png" Id="rId52" /><Relationship Type="http://schemas.openxmlformats.org/officeDocument/2006/relationships/fontTable" Target="fontTable.xml" Id="rId60"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3.jpeg" Id="rId14" /><Relationship Type="http://schemas.openxmlformats.org/officeDocument/2006/relationships/image" Target="media/image11.png" Id="rId22" /><Relationship Type="http://schemas.openxmlformats.org/officeDocument/2006/relationships/image" Target="media/image16.jpeg" Id="rId27" /><Relationship Type="http://schemas.openxmlformats.org/officeDocument/2006/relationships/image" Target="media/image19.jpeg" Id="rId30" /><Relationship Type="http://schemas.openxmlformats.org/officeDocument/2006/relationships/image" Target="media/image24.png" Id="rId35" /><Relationship Type="http://schemas.openxmlformats.org/officeDocument/2006/relationships/image" Target="media/image32.png" Id="rId43" /><Relationship Type="http://schemas.openxmlformats.org/officeDocument/2006/relationships/image" Target="media/image37.png" Id="rId48" /><Relationship Type="http://schemas.openxmlformats.org/officeDocument/2006/relationships/image" Target="media/image45.png" Id="rId56" /><Relationship Type="http://schemas.microsoft.com/office/2020/10/relationships/intelligence" Target="intelligence2.xml" Id="rId64" /><Relationship Type="http://schemas.openxmlformats.org/officeDocument/2006/relationships/settings" Target="settings.xml" Id="rId8" /><Relationship Type="http://schemas.openxmlformats.org/officeDocument/2006/relationships/image" Target="media/image40.png" Id="rId51"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6.png" Id="rId17" /><Relationship Type="http://schemas.openxmlformats.org/officeDocument/2006/relationships/image" Target="media/image14.png" Id="rId25" /><Relationship Type="http://schemas.openxmlformats.org/officeDocument/2006/relationships/image" Target="media/image22.png" Id="rId33" /><Relationship Type="http://schemas.openxmlformats.org/officeDocument/2006/relationships/image" Target="media/image27.png" Id="rId38" /><Relationship Type="http://schemas.openxmlformats.org/officeDocument/2006/relationships/image" Target="media/image35.png" Id="rId46" /><Relationship Type="http://schemas.openxmlformats.org/officeDocument/2006/relationships/footer" Target="footer1.xml" Id="rId59"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958EFA497354178994E55E9A8ED2F3D"/>
        <w:category>
          <w:name w:val="Algemeen"/>
          <w:gallery w:val="placeholder"/>
        </w:category>
        <w:types>
          <w:type w:val="bbPlcHdr"/>
        </w:types>
        <w:behaviors>
          <w:behavior w:val="content"/>
        </w:behaviors>
        <w:guid w:val="{27C55195-94BA-4C8A-8924-B580CB7A22FD}"/>
      </w:docPartPr>
      <w:docPartBody>
        <w:p xmlns:wp14="http://schemas.microsoft.com/office/word/2010/wordml" w:rsidR="009D5F87" w:rsidP="009D5F87" w:rsidRDefault="009D5F87" w14:paraId="024E1C65" wp14:textId="77777777">
          <w:pPr>
            <w:pStyle w:val="A958EFA497354178994E55E9A8ED2F3D"/>
          </w:pPr>
          <w:r>
            <w:rPr>
              <w:rFonts w:asciiTheme="majorHAnsi" w:hAnsiTheme="majorHAnsi" w:eastAsiaTheme="majorEastAsia" w:cstheme="majorBidi"/>
              <w:caps/>
              <w:color w:val="4472C4" w:themeColor="accent1"/>
              <w:sz w:val="80"/>
              <w:szCs w:val="80"/>
              <w:lang w:val="nl-NL"/>
            </w:rPr>
            <w:t>[Titel van document]</w:t>
          </w:r>
        </w:p>
      </w:docPartBody>
    </w:docPart>
    <w:docPart>
      <w:docPartPr>
        <w:name w:val="A07F05AE327C46ABA80AF956E402DD1A"/>
        <w:category>
          <w:name w:val="Algemeen"/>
          <w:gallery w:val="placeholder"/>
        </w:category>
        <w:types>
          <w:type w:val="bbPlcHdr"/>
        </w:types>
        <w:behaviors>
          <w:behavior w:val="content"/>
        </w:behaviors>
        <w:guid w:val="{1DA37197-8CFD-4DB5-A4AE-508DFEAC74C4}"/>
      </w:docPartPr>
      <w:docPartBody>
        <w:p xmlns:wp14="http://schemas.microsoft.com/office/word/2010/wordml" w:rsidR="009D5F87" w:rsidP="009D5F87" w:rsidRDefault="009D5F87" w14:paraId="4744AD46" wp14:textId="77777777">
          <w:pPr>
            <w:pStyle w:val="A07F05AE327C46ABA80AF956E402DD1A"/>
          </w:pPr>
          <w:r>
            <w:rPr>
              <w:color w:val="4472C4" w:themeColor="accent1"/>
              <w:sz w:val="28"/>
              <w:szCs w:val="28"/>
              <w:lang w:val="nl-NL"/>
            </w:rPr>
            <w:t>[Ondertitel van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F87"/>
    <w:rsid w:val="00500417"/>
    <w:rsid w:val="0060211E"/>
    <w:rsid w:val="00775C10"/>
    <w:rsid w:val="009D5F87"/>
    <w:rsid w:val="00B20BF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A958EFA497354178994E55E9A8ED2F3D">
    <w:name w:val="A958EFA497354178994E55E9A8ED2F3D"/>
    <w:rsid w:val="009D5F87"/>
  </w:style>
  <w:style w:type="paragraph" w:customStyle="1" w:styleId="A07F05AE327C46ABA80AF956E402DD1A">
    <w:name w:val="A07F05AE327C46ABA80AF956E402DD1A"/>
    <w:rsid w:val="009D5F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5 April 2024</PublishDate>
  <Abstract/>
  <CompanyAddress>De Rondom 1, Eindhoven</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dcacc0e8-946a-4abf-91b7-8727ad722fd4">
      <Terms xmlns="http://schemas.microsoft.com/office/infopath/2007/PartnerControls"/>
    </lcf76f155ced4ddcb4097134ff3c332f>
    <TaxCatchAll xmlns="2d39bc2d-ccd7-4237-8ddf-f8b8842ea97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7D5C15A6B7E6F4EB80C6F4E3F6FE787" ma:contentTypeVersion="13" ma:contentTypeDescription="Een nieuw document maken." ma:contentTypeScope="" ma:versionID="247e8f57a62bb2328dd80477b9041c03">
  <xsd:schema xmlns:xsd="http://www.w3.org/2001/XMLSchema" xmlns:xs="http://www.w3.org/2001/XMLSchema" xmlns:p="http://schemas.microsoft.com/office/2006/metadata/properties" xmlns:ns2="dcacc0e8-946a-4abf-91b7-8727ad722fd4" xmlns:ns3="2d39bc2d-ccd7-4237-8ddf-f8b8842ea976" targetNamespace="http://schemas.microsoft.com/office/2006/metadata/properties" ma:root="true" ma:fieldsID="4915d2ac42ab902b3ba0e75ff80ba1a7" ns2:_="" ns3:_="">
    <xsd:import namespace="dcacc0e8-946a-4abf-91b7-8727ad722fd4"/>
    <xsd:import namespace="2d39bc2d-ccd7-4237-8ddf-f8b8842ea97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GenerationTime" minOccurs="0"/>
                <xsd:element ref="ns2:MediaServiceEventHashCode" minOccurs="0"/>
                <xsd:element ref="ns2:MediaServiceOCR"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acc0e8-946a-4abf-91b7-8727ad722fd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Afbeeldingtags" ma:readOnly="false" ma:fieldId="{5cf76f15-5ced-4ddc-b409-7134ff3c332f}" ma:taxonomyMulti="true" ma:sspId="1cf77c6f-7d90-4f59-9429-7beb7326011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d39bc2d-ccd7-4237-8ddf-f8b8842ea97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02720941-683b-46cc-9f2f-492e96cccf0c}" ma:internalName="TaxCatchAll" ma:showField="CatchAllData" ma:web="2d39bc2d-ccd7-4237-8ddf-f8b8842ea97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b:Source>
    <b:Tag>Glo24</b:Tag>
    <b:SourceType>InternetSite</b:SourceType>
    <b:Guid>{AEA3A6F6-E8F5-4AE4-A8DD-3D9C3B108CD9}</b:Guid>
    <b:Title>Glow Eindhoven</b:Title>
    <b:Year>2024</b:Year>
    <b:Author>
      <b:Author>
        <b:Corporate>Glow</b:Corporate>
      </b:Author>
    </b:Author>
    <b:Month>juni</b:Month>
    <b:Day>19</b:Day>
    <b:URL>https://gloweindhoven.nl/en/</b:URL>
    <b:RefOrder>1</b:RefOrder>
  </b:Source>
  <b:Source>
    <b:Tag>Ein11</b:Tag>
    <b:SourceType>InternetSite</b:SourceType>
    <b:Guid>{71F4AC7F-F41C-43E7-B469-0CD6BEDEDFBB}</b:Guid>
    <b:Author>
      <b:Author>
        <b:Corporate>Eindhovens dagblad</b:Corporate>
      </b:Author>
    </b:Author>
    <b:Title>GLOW 2011: welke projecten sieren Eindhoven dit jaar?</b:Title>
    <b:InternetSiteTitle>ED</b:InternetSiteTitle>
    <b:Year>2011</b:Year>
    <b:Month>oktober</b:Month>
    <b:Day>27</b:Day>
    <b:URL>https://www.ed.nl/glow/glow-2011-welke-projecten-sieren-eindhoven-dit-jaar~adc82602/#:~:text=Het%20thema%20luidt%20dit%20jaar,van%20de%20offici%C3%ABle%20Glow%2Dwebsite.&amp;text=Vorig%20jaar%20was%20de%20Demer,plein%20voor%20het%20NS%2Dstation</b:URL>
    <b:RefOrder>2</b:RefOrder>
  </b:Source>
  <b:Source>
    <b:Tag>MSm18</b:Tag>
    <b:SourceType>InternetSite</b:SourceType>
    <b:Guid>{6BFB0F6B-5D24-4245-911B-89F11DFFB21A}</b:Guid>
    <b:Author>
      <b:Author>
        <b:NameList>
          <b:Person>
            <b:Last>Wijs</b:Last>
            <b:First>M.</b:First>
            <b:Middle>Smeenge en S. de</b:Middle>
          </b:Person>
        </b:NameList>
      </b:Author>
    </b:Author>
    <b:Title>GLOW: Made in Eindhoven</b:Title>
    <b:InternetSiteTitle>MM nieuws</b:InternetSiteTitle>
    <b:Year>2018</b:Year>
    <b:Month>december</b:Month>
    <b:Day>2</b:Day>
    <b:URL>https://www.mmnieuws.nl/article/glow-made-eindhoven-lichtfestivals-schieten-als-paddenstoelen-grond/</b:URL>
    <b:RefOrder>3</b:RefOrder>
  </b:Source>
  <b:Source>
    <b:Tag>NOS16</b:Tag>
    <b:SourceType>InternetSite</b:SourceType>
    <b:Guid>{16CFFAC0-57BB-487E-84AE-16783F9FF4B3}</b:Guid>
    <b:Author>
      <b:Author>
        <b:Corporate>NOS nieuws</b:Corporate>
      </b:Author>
    </b:Author>
    <b:Title>Eindhoven straalt tijdens elfde lichtfestival Glow</b:Title>
    <b:InternetSiteTitle>NOS</b:InternetSiteTitle>
    <b:Year>2016</b:Year>
    <b:Month>november</b:Month>
    <b:Day>12</b:Day>
    <b:URL>https://nos.nl/artikel/2142816-eindhoven-straalt-tijdens-elfde-lichtfestival-glow</b:URL>
    <b:RefOrder>4</b:RefOrder>
  </b:Source>
  <b:Source>
    <b:Tag>Org24</b:Tag>
    <b:SourceType>Interview</b:SourceType>
    <b:Guid>{3F146CAA-E063-4869-B396-8BC96EB754AC}</b:Guid>
    <b:Title>Glow academy night</b:Title>
    <b:Year>2024</b:Year>
    <b:Author>
      <b:Interviewee>
        <b:NameList>
          <b:Person>
            <b:Last>Glow</b:Last>
            <b:First>Organisation</b:First>
            <b:Middle>of</b:Middle>
          </b:Person>
        </b:NameList>
      </b:Interviewee>
    </b:Author>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A2210F-9025-496A-80F3-E9B863818AFB}">
  <ds:schemaRefs>
    <ds:schemaRef ds:uri="2d39bc2d-ccd7-4237-8ddf-f8b8842ea976"/>
    <ds:schemaRef ds:uri="http://schemas.openxmlformats.org/package/2006/metadata/core-properties"/>
    <ds:schemaRef ds:uri="http://purl.org/dc/terms/"/>
    <ds:schemaRef ds:uri="http://schemas.microsoft.com/office/infopath/2007/PartnerControls"/>
    <ds:schemaRef ds:uri="http://schemas.microsoft.com/office/2006/documentManagement/types"/>
    <ds:schemaRef ds:uri="http://schemas.microsoft.com/office/2006/metadata/properties"/>
    <ds:schemaRef ds:uri="http://purl.org/dc/elements/1.1/"/>
    <ds:schemaRef ds:uri="dcacc0e8-946a-4abf-91b7-8727ad722fd4"/>
    <ds:schemaRef ds:uri="http://www.w3.org/XML/1998/namespace"/>
    <ds:schemaRef ds:uri="http://purl.org/dc/dcmitype/"/>
  </ds:schemaRefs>
</ds:datastoreItem>
</file>

<file path=customXml/itemProps3.xml><?xml version="1.0" encoding="utf-8"?>
<ds:datastoreItem xmlns:ds="http://schemas.openxmlformats.org/officeDocument/2006/customXml" ds:itemID="{1C86A42C-CEED-48C8-A292-EF8709345E8A}">
  <ds:schemaRefs>
    <ds:schemaRef ds:uri="http://schemas.microsoft.com/sharepoint/v3/contenttype/forms"/>
  </ds:schemaRefs>
</ds:datastoreItem>
</file>

<file path=customXml/itemProps4.xml><?xml version="1.0" encoding="utf-8"?>
<ds:datastoreItem xmlns:ds="http://schemas.openxmlformats.org/officeDocument/2006/customXml" ds:itemID="{1618E45B-F4E4-4ABD-B774-9051704AB2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acc0e8-946a-4abf-91b7-8727ad722fd4"/>
    <ds:schemaRef ds:uri="2d39bc2d-ccd7-4237-8ddf-f8b8842ea9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62067FE6-925B-4515-B4DF-64C129AD8E6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Fontys Engineering</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Echoes in motion</dc:title>
  <dc:subject>System Requirements Document</dc:subject>
  <dc:creator>Renette,Jolien J.</dc:creator>
  <keywords/>
  <dc:description/>
  <lastModifiedBy>Homan,Sophie S.A.M.</lastModifiedBy>
  <revision>1196</revision>
  <dcterms:created xsi:type="dcterms:W3CDTF">2024-06-12T05:24:00.0000000Z</dcterms:created>
  <dcterms:modified xsi:type="dcterms:W3CDTF">2024-06-23T12:30:17.8752121Z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0x01010017D5C15A6B7E6F4EB80C6F4E3F6FE787</vt:lpwstr>
  </property>
  <property fmtid="{D5CDD505-2E9C-101B-9397-08002B2CF9AE}" pid="3" name="MediaServiceImageTags">
    <vt:lpwstr/>
  </property>
</Properties>
</file>